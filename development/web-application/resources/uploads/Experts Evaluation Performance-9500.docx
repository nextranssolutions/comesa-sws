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77777777" w:rsidR="00FE7B64" w:rsidRDefault="00FE7B64">
      <w:pPr>
        <w:widowControl w:val="0"/>
        <w:pBdr>
          <w:top w:val="nil"/>
          <w:left w:val="nil"/>
          <w:bottom w:val="nil"/>
          <w:right w:val="nil"/>
          <w:between w:val="nil"/>
        </w:pBdr>
        <w:spacing w:line="276" w:lineRule="auto"/>
      </w:pPr>
    </w:p>
    <w:p w14:paraId="00000002" w14:textId="77777777" w:rsidR="00FE7B64" w:rsidRDefault="00C96544">
      <w:pPr>
        <w:jc w:val="both"/>
        <w:rPr>
          <w:sz w:val="22"/>
          <w:szCs w:val="22"/>
        </w:rPr>
      </w:pPr>
      <w:r>
        <w:rPr>
          <w:noProof/>
        </w:rPr>
        <w:drawing>
          <wp:anchor distT="0" distB="0" distL="0" distR="0" simplePos="0" relativeHeight="251658240" behindDoc="1" locked="0" layoutInCell="1" hidden="0" allowOverlap="1" wp14:anchorId="6602BF20" wp14:editId="126B13DB">
            <wp:simplePos x="0" y="0"/>
            <wp:positionH relativeFrom="column">
              <wp:posOffset>-914399</wp:posOffset>
            </wp:positionH>
            <wp:positionV relativeFrom="paragraph">
              <wp:posOffset>3874134</wp:posOffset>
            </wp:positionV>
            <wp:extent cx="6903720" cy="5481320"/>
            <wp:effectExtent l="0" t="0" r="0" b="0"/>
            <wp:wrapNone/>
            <wp:docPr id="386"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8"/>
                    <a:srcRect/>
                    <a:stretch>
                      <a:fillRect/>
                    </a:stretch>
                  </pic:blipFill>
                  <pic:spPr>
                    <a:xfrm>
                      <a:off x="0" y="0"/>
                      <a:ext cx="6903720" cy="5481320"/>
                    </a:xfrm>
                    <a:prstGeom prst="rect">
                      <a:avLst/>
                    </a:prstGeom>
                    <a:ln/>
                  </pic:spPr>
                </pic:pic>
              </a:graphicData>
            </a:graphic>
          </wp:anchor>
        </w:drawing>
      </w:r>
      <w:r>
        <w:rPr>
          <w:noProof/>
        </w:rPr>
        <w:drawing>
          <wp:anchor distT="0" distB="0" distL="0" distR="0" simplePos="0" relativeHeight="251659264" behindDoc="1" locked="0" layoutInCell="1" hidden="0" allowOverlap="1" wp14:anchorId="30E57B3F" wp14:editId="6EB5ECB0">
            <wp:simplePos x="0" y="0"/>
            <wp:positionH relativeFrom="column">
              <wp:posOffset>-914399</wp:posOffset>
            </wp:positionH>
            <wp:positionV relativeFrom="paragraph">
              <wp:posOffset>-1028699</wp:posOffset>
            </wp:positionV>
            <wp:extent cx="2894965" cy="8915400"/>
            <wp:effectExtent l="0" t="0" r="0" b="0"/>
            <wp:wrapNone/>
            <wp:docPr id="37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9"/>
                    <a:srcRect/>
                    <a:stretch>
                      <a:fillRect/>
                    </a:stretch>
                  </pic:blipFill>
                  <pic:spPr>
                    <a:xfrm>
                      <a:off x="0" y="0"/>
                      <a:ext cx="2894965" cy="8915400"/>
                    </a:xfrm>
                    <a:prstGeom prst="rect">
                      <a:avLst/>
                    </a:prstGeom>
                    <a:ln/>
                  </pic:spPr>
                </pic:pic>
              </a:graphicData>
            </a:graphic>
          </wp:anchor>
        </w:drawing>
      </w:r>
    </w:p>
    <w:p w14:paraId="00000003" w14:textId="77777777" w:rsidR="00FE7B64" w:rsidRDefault="00C96544">
      <w:pPr>
        <w:tabs>
          <w:tab w:val="left" w:pos="5010"/>
        </w:tabs>
        <w:jc w:val="both"/>
        <w:rPr>
          <w:sz w:val="22"/>
          <w:szCs w:val="22"/>
        </w:rPr>
      </w:pPr>
      <w:r>
        <w:rPr>
          <w:sz w:val="22"/>
          <w:szCs w:val="22"/>
        </w:rPr>
        <w:tab/>
      </w:r>
      <w:r>
        <w:rPr>
          <w:noProof/>
          <w:sz w:val="22"/>
          <w:szCs w:val="22"/>
        </w:rPr>
        <w:drawing>
          <wp:inline distT="0" distB="0" distL="0" distR="0" wp14:anchorId="5445FCBE" wp14:editId="1BFDF8F1">
            <wp:extent cx="1929931" cy="1539773"/>
            <wp:effectExtent l="0" t="0" r="0" b="0"/>
            <wp:docPr id="390" name="image3.jpg" descr="Image"/>
            <wp:cNvGraphicFramePr/>
            <a:graphic xmlns:a="http://schemas.openxmlformats.org/drawingml/2006/main">
              <a:graphicData uri="http://schemas.openxmlformats.org/drawingml/2006/picture">
                <pic:pic xmlns:pic="http://schemas.openxmlformats.org/drawingml/2006/picture">
                  <pic:nvPicPr>
                    <pic:cNvPr id="0" name="image3.jpg" descr="Image"/>
                    <pic:cNvPicPr preferRelativeResize="0"/>
                  </pic:nvPicPr>
                  <pic:blipFill>
                    <a:blip r:embed="rId10"/>
                    <a:srcRect/>
                    <a:stretch>
                      <a:fillRect/>
                    </a:stretch>
                  </pic:blipFill>
                  <pic:spPr>
                    <a:xfrm>
                      <a:off x="0" y="0"/>
                      <a:ext cx="1929931" cy="1539773"/>
                    </a:xfrm>
                    <a:prstGeom prst="rect">
                      <a:avLst/>
                    </a:prstGeom>
                    <a:ln/>
                  </pic:spPr>
                </pic:pic>
              </a:graphicData>
            </a:graphic>
          </wp:inline>
        </w:drawing>
      </w:r>
    </w:p>
    <w:p w14:paraId="00000004" w14:textId="77777777" w:rsidR="00FE7B64" w:rsidRDefault="00FE7B64">
      <w:pPr>
        <w:jc w:val="both"/>
        <w:rPr>
          <w:sz w:val="22"/>
          <w:szCs w:val="22"/>
        </w:rPr>
      </w:pPr>
    </w:p>
    <w:p w14:paraId="00000005" w14:textId="77777777" w:rsidR="00FE7B64" w:rsidRDefault="00C96544">
      <w:pPr>
        <w:jc w:val="both"/>
        <w:rPr>
          <w:sz w:val="22"/>
          <w:szCs w:val="22"/>
        </w:rPr>
      </w:pPr>
      <w:r>
        <w:br w:type="page"/>
      </w:r>
      <w:r>
        <w:rPr>
          <w:noProof/>
        </w:rPr>
        <mc:AlternateContent>
          <mc:Choice Requires="wps">
            <w:drawing>
              <wp:anchor distT="0" distB="0" distL="114300" distR="114300" simplePos="0" relativeHeight="251660288" behindDoc="0" locked="0" layoutInCell="1" hidden="0" allowOverlap="1" wp14:anchorId="7943E8F3" wp14:editId="3D4CA358">
                <wp:simplePos x="0" y="0"/>
                <wp:positionH relativeFrom="column">
                  <wp:posOffset>3505200</wp:posOffset>
                </wp:positionH>
                <wp:positionV relativeFrom="paragraph">
                  <wp:posOffset>0</wp:posOffset>
                </wp:positionV>
                <wp:extent cx="3019425" cy="1179161"/>
                <wp:effectExtent l="0" t="0" r="0" b="0"/>
                <wp:wrapSquare wrapText="bothSides" distT="0" distB="0" distL="114300" distR="114300"/>
                <wp:docPr id="1423412110" name="Freeform: Shape 1423412110"/>
                <wp:cNvGraphicFramePr/>
                <a:graphic xmlns:a="http://schemas.openxmlformats.org/drawingml/2006/main">
                  <a:graphicData uri="http://schemas.microsoft.com/office/word/2010/wordprocessingShape">
                    <wps:wsp>
                      <wps:cNvSpPr/>
                      <wps:spPr>
                        <a:xfrm>
                          <a:off x="1827450" y="2433800"/>
                          <a:ext cx="7419403" cy="1628902"/>
                        </a:xfrm>
                        <a:custGeom>
                          <a:avLst/>
                          <a:gdLst/>
                          <a:ahLst/>
                          <a:cxnLst/>
                          <a:rect l="l" t="t" r="r" b="b"/>
                          <a:pathLst>
                            <a:path w="3009900" h="2692400" extrusionOk="0">
                              <a:moveTo>
                                <a:pt x="0" y="0"/>
                              </a:moveTo>
                              <a:lnTo>
                                <a:pt x="0" y="2692400"/>
                              </a:lnTo>
                              <a:lnTo>
                                <a:pt x="3009900" y="2692400"/>
                              </a:lnTo>
                              <a:lnTo>
                                <a:pt x="3009900" y="0"/>
                              </a:lnTo>
                              <a:close/>
                            </a:path>
                          </a:pathLst>
                        </a:custGeom>
                        <a:noFill/>
                        <a:ln>
                          <a:noFill/>
                        </a:ln>
                      </wps:spPr>
                      <wps:txbx>
                        <w:txbxContent>
                          <w:p w14:paraId="030D6788" w14:textId="77777777" w:rsidR="00FE7B64" w:rsidRDefault="00C96544">
                            <w:pPr>
                              <w:jc w:val="center"/>
                              <w:textDirection w:val="btLr"/>
                            </w:pPr>
                            <w:r>
                              <w:rPr>
                                <w:b/>
                                <w:color w:val="000000"/>
                                <w:sz w:val="64"/>
                              </w:rPr>
                              <w:t xml:space="preserve">Rwanda Food and Drugs Authority MIS User Manual </w:t>
                            </w:r>
                          </w:p>
                          <w:p w14:paraId="3449705F" w14:textId="77777777" w:rsidR="00FE7B64" w:rsidRDefault="00FE7B64">
                            <w:pPr>
                              <w:jc w:val="center"/>
                              <w:textDirection w:val="btLr"/>
                            </w:pPr>
                          </w:p>
                          <w:p w14:paraId="0068CD8D" w14:textId="77777777" w:rsidR="00FE7B64" w:rsidRDefault="00FE7B64">
                            <w:pPr>
                              <w:spacing w:line="240" w:lineRule="auto"/>
                              <w:textDirection w:val="btLr"/>
                            </w:pPr>
                          </w:p>
                        </w:txbxContent>
                      </wps:txbx>
                      <wps:bodyPr spcFirstLastPara="1" wrap="square" lIns="114300" tIns="45700" rIns="114300" bIns="45700" anchor="t" anchorCtr="0">
                        <a:noAutofit/>
                      </wps:bodyPr>
                    </wps:wsp>
                  </a:graphicData>
                </a:graphic>
              </wp:anchor>
            </w:drawing>
          </mc:Choice>
          <mc:Fallback>
            <w:pict>
              <v:shape w14:anchorId="7943E8F3" id="Freeform: Shape 1423412110" o:spid="_x0000_s1026" style="position:absolute;left:0;text-align:left;margin-left:276pt;margin-top:0;width:237.75pt;height:92.85pt;z-index:251660288;visibility:visible;mso-wrap-style:square;mso-wrap-distance-left:9pt;mso-wrap-distance-top:0;mso-wrap-distance-right:9pt;mso-wrap-distance-bottom:0;mso-position-horizontal:absolute;mso-position-horizontal-relative:text;mso-position-vertical:absolute;mso-position-vertical-relative:text;v-text-anchor:top" coordsize="3009900,26924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" adj="-11796480,,5400" path="m,l,2692400r3009900,l3009900,,,xe" filled="f" stroked="f">
                <v:stroke joinstyle="miter"/>
                <v:formulas/>
                <v:path arrowok="t" o:extrusionok="f" o:connecttype="custom" textboxrect="0,0,3009900,2692400"/>
                <v:textbox inset="9pt,1.2694mm,9pt,1.2694mm">
                  <w:txbxContent>
                    <w:p w14:paraId="030D6788" w14:textId="77777777" w:rsidR="00FE7B64" w:rsidRDefault="00C96544">
                      <w:pPr>
                        <w:jc w:val="center"/>
                        <w:textDirection w:val="btLr"/>
                      </w:pPr>
                      <w:r>
                        <w:rPr>
                          <w:b/>
                          <w:color w:val="000000"/>
                          <w:sz w:val="64"/>
                        </w:rPr>
                        <w:t xml:space="preserve">Rwanda Food and Drugs Authority MIS User Manual </w:t>
                      </w:r>
                    </w:p>
                    <w:p w14:paraId="3449705F" w14:textId="77777777" w:rsidR="00FE7B64" w:rsidRDefault="00FE7B64">
                      <w:pPr>
                        <w:jc w:val="center"/>
                        <w:textDirection w:val="btLr"/>
                      </w:pPr>
                    </w:p>
                    <w:p w14:paraId="0068CD8D" w14:textId="77777777" w:rsidR="00FE7B64" w:rsidRDefault="00FE7B64">
                      <w:pPr>
                        <w:spacing w:line="240" w:lineRule="auto"/>
                        <w:textDirection w:val="btLr"/>
                      </w:pPr>
                    </w:p>
                  </w:txbxContent>
                </v:textbox>
                <w10:wrap type="square"/>
              </v:shape>
            </w:pict>
          </mc:Fallback>
        </mc:AlternateContent>
      </w:r>
    </w:p>
    <w:p w14:paraId="00000006" w14:textId="77777777" w:rsidR="00FE7B64" w:rsidRDefault="00C96544">
      <w:pPr>
        <w:jc w:val="both"/>
        <w:rPr>
          <w:sz w:val="22"/>
          <w:szCs w:val="22"/>
        </w:rPr>
      </w:pPr>
      <w:r>
        <w:rPr>
          <w:sz w:val="22"/>
          <w:szCs w:val="22"/>
        </w:rPr>
        <w:lastRenderedPageBreak/>
        <w:t>Manual Conte</w:t>
      </w:r>
      <w:sdt>
        <w:sdtPr>
          <w:tag w:val="goog_rdk_0"/>
          <w:id w:val="-1622982895"/>
        </w:sdtPr>
        <w:sdtEndPr/>
        <w:sdtContent>
          <w:commentRangeStart w:id="0"/>
          <w:commentRangeStart w:id="1"/>
        </w:sdtContent>
      </w:sdt>
      <w:r>
        <w:rPr>
          <w:sz w:val="22"/>
          <w:szCs w:val="22"/>
        </w:rPr>
        <w:t>nts</w:t>
      </w:r>
      <w:commentRangeEnd w:id="0"/>
      <w:r>
        <w:commentReference w:id="0"/>
      </w:r>
      <w:commentRangeEnd w:id="1"/>
      <w:r w:rsidR="007A5A17">
        <w:rPr>
          <w:rStyle w:val="CommentReference"/>
        </w:rPr>
        <w:commentReference w:id="1"/>
      </w:r>
      <w:r>
        <w:rPr>
          <w:sz w:val="22"/>
          <w:szCs w:val="22"/>
        </w:rPr>
        <w:tab/>
      </w:r>
    </w:p>
    <w:sdt>
      <w:sdtPr>
        <w:id w:val="-237940104"/>
        <w:docPartObj>
          <w:docPartGallery w:val="Table of Contents"/>
          <w:docPartUnique/>
        </w:docPartObj>
      </w:sdtPr>
      <w:sdtEndPr/>
      <w:sdtContent>
        <w:p w14:paraId="00000007" w14:textId="77777777" w:rsidR="00FE7B64" w:rsidRDefault="00C96544">
          <w:pPr>
            <w:pBdr>
              <w:top w:val="nil"/>
              <w:left w:val="nil"/>
              <w:bottom w:val="nil"/>
              <w:right w:val="nil"/>
              <w:between w:val="nil"/>
            </w:pBdr>
            <w:tabs>
              <w:tab w:val="left" w:pos="480"/>
              <w:tab w:val="right" w:leader="dot" w:pos="10862"/>
            </w:tabs>
            <w:spacing w:after="100"/>
            <w:rPr>
              <w:rFonts w:ascii="Georgia" w:eastAsia="Georgia" w:hAnsi="Georgia" w:cs="Georgia"/>
              <w:color w:val="000000"/>
              <w:sz w:val="22"/>
              <w:szCs w:val="22"/>
            </w:rPr>
          </w:pPr>
          <w:r>
            <w:fldChar w:fldCharType="begin"/>
          </w:r>
          <w:r>
            <w:instrText xml:space="preserve"> TOC \h \u \z \t "Heading 1,1,Heading 2,2,Heading 3,3,"</w:instrText>
          </w:r>
          <w:r>
            <w:fldChar w:fldCharType="separate"/>
          </w:r>
          <w:hyperlink w:anchor="_heading=h.gjdgxs">
            <w:r>
              <w:rPr>
                <w:color w:val="000000"/>
              </w:rPr>
              <w:t>1</w:t>
            </w:r>
          </w:hyperlink>
          <w:hyperlink w:anchor="_heading=h.gjdgxs">
            <w:r>
              <w:rPr>
                <w:rFonts w:ascii="Georgia" w:eastAsia="Georgia" w:hAnsi="Georgia" w:cs="Georgia"/>
                <w:color w:val="000000"/>
                <w:sz w:val="22"/>
                <w:szCs w:val="22"/>
              </w:rPr>
              <w:tab/>
            </w:r>
          </w:hyperlink>
          <w:r>
            <w:fldChar w:fldCharType="begin"/>
          </w:r>
          <w:r>
            <w:instrText xml:space="preserve"> PAGEREF _heading=h.gjdgxs \h </w:instrText>
          </w:r>
          <w:r>
            <w:fldChar w:fldCharType="separate"/>
          </w:r>
          <w:r>
            <w:rPr>
              <w:color w:val="000000"/>
            </w:rPr>
            <w:t>System Login</w:t>
          </w:r>
          <w:r>
            <w:rPr>
              <w:color w:val="000000"/>
            </w:rPr>
            <w:tab/>
            <w:t>4</w:t>
          </w:r>
          <w:r>
            <w:fldChar w:fldCharType="end"/>
          </w:r>
        </w:p>
        <w:p w14:paraId="00000008" w14:textId="77777777" w:rsidR="00FE7B64" w:rsidRDefault="00C96544">
          <w:pPr>
            <w:pBdr>
              <w:top w:val="nil"/>
              <w:left w:val="nil"/>
              <w:bottom w:val="nil"/>
              <w:right w:val="nil"/>
              <w:between w:val="nil"/>
            </w:pBdr>
            <w:tabs>
              <w:tab w:val="left" w:pos="1320"/>
              <w:tab w:val="right" w:leader="dot" w:pos="10862"/>
            </w:tabs>
            <w:spacing w:after="100"/>
            <w:ind w:left="480"/>
            <w:rPr>
              <w:rFonts w:ascii="Georgia" w:eastAsia="Georgia" w:hAnsi="Georgia" w:cs="Georgia"/>
              <w:color w:val="000000"/>
              <w:sz w:val="22"/>
              <w:szCs w:val="22"/>
            </w:rPr>
          </w:pPr>
          <w:hyperlink w:anchor="_heading=h.30j0zll">
            <w:r>
              <w:rPr>
                <w:color w:val="000000"/>
              </w:rPr>
              <w:t>1.1.1</w:t>
            </w:r>
          </w:hyperlink>
          <w:hyperlink w:anchor="_heading=h.30j0zll">
            <w:r>
              <w:rPr>
                <w:rFonts w:ascii="Georgia" w:eastAsia="Georgia" w:hAnsi="Georgia" w:cs="Georgia"/>
                <w:color w:val="000000"/>
                <w:sz w:val="22"/>
                <w:szCs w:val="22"/>
              </w:rPr>
              <w:tab/>
            </w:r>
          </w:hyperlink>
          <w:r>
            <w:fldChar w:fldCharType="begin"/>
          </w:r>
          <w:r>
            <w:instrText xml:space="preserve"> PAGEREF _heading=h.30j0zll \h </w:instrText>
          </w:r>
          <w:r>
            <w:fldChar w:fldCharType="separate"/>
          </w:r>
          <w:r>
            <w:rPr>
              <w:color w:val="000000"/>
            </w:rPr>
            <w:t>User login process</w:t>
          </w:r>
          <w:r>
            <w:rPr>
              <w:color w:val="000000"/>
            </w:rPr>
            <w:tab/>
            <w:t>4</w:t>
          </w:r>
          <w:r>
            <w:fldChar w:fldCharType="end"/>
          </w:r>
        </w:p>
        <w:p w14:paraId="00000009" w14:textId="77777777" w:rsidR="00FE7B64" w:rsidRDefault="00C96544">
          <w:pPr>
            <w:pBdr>
              <w:top w:val="nil"/>
              <w:left w:val="nil"/>
              <w:bottom w:val="nil"/>
              <w:right w:val="nil"/>
              <w:between w:val="nil"/>
            </w:pBdr>
            <w:tabs>
              <w:tab w:val="left" w:pos="1320"/>
              <w:tab w:val="right" w:leader="dot" w:pos="10862"/>
            </w:tabs>
            <w:spacing w:after="100"/>
            <w:ind w:left="480"/>
            <w:rPr>
              <w:rFonts w:ascii="Georgia" w:eastAsia="Georgia" w:hAnsi="Georgia" w:cs="Georgia"/>
              <w:color w:val="000000"/>
              <w:sz w:val="22"/>
              <w:szCs w:val="22"/>
            </w:rPr>
          </w:pPr>
          <w:hyperlink w:anchor="_heading=h.1fob9te">
            <w:r>
              <w:rPr>
                <w:color w:val="000000"/>
              </w:rPr>
              <w:t>1.1.2</w:t>
            </w:r>
          </w:hyperlink>
          <w:hyperlink w:anchor="_heading=h.1fob9te">
            <w:r>
              <w:rPr>
                <w:rFonts w:ascii="Georgia" w:eastAsia="Georgia" w:hAnsi="Georgia" w:cs="Georgia"/>
                <w:color w:val="000000"/>
                <w:sz w:val="22"/>
                <w:szCs w:val="22"/>
              </w:rPr>
              <w:tab/>
            </w:r>
          </w:hyperlink>
          <w:r>
            <w:fldChar w:fldCharType="begin"/>
          </w:r>
          <w:r>
            <w:instrText xml:space="preserve"> PAGEREF _heading=h.1fob9te \h </w:instrText>
          </w:r>
          <w:r>
            <w:fldChar w:fldCharType="separate"/>
          </w:r>
          <w:r>
            <w:rPr>
              <w:color w:val="000000"/>
            </w:rPr>
            <w:t>Password reset</w:t>
          </w:r>
          <w:r>
            <w:rPr>
              <w:color w:val="000000"/>
            </w:rPr>
            <w:tab/>
            <w:t>4</w:t>
          </w:r>
          <w:r>
            <w:fldChar w:fldCharType="end"/>
          </w:r>
        </w:p>
        <w:p w14:paraId="0000000A" w14:textId="77777777" w:rsidR="00FE7B64" w:rsidRDefault="00C96544">
          <w:pPr>
            <w:pBdr>
              <w:top w:val="nil"/>
              <w:left w:val="nil"/>
              <w:bottom w:val="nil"/>
              <w:right w:val="nil"/>
              <w:between w:val="nil"/>
            </w:pBdr>
            <w:tabs>
              <w:tab w:val="left" w:pos="480"/>
              <w:tab w:val="right" w:leader="dot" w:pos="10862"/>
            </w:tabs>
            <w:spacing w:after="100"/>
            <w:rPr>
              <w:rFonts w:ascii="Georgia" w:eastAsia="Georgia" w:hAnsi="Georgia" w:cs="Georgia"/>
              <w:color w:val="000000"/>
              <w:sz w:val="22"/>
              <w:szCs w:val="22"/>
            </w:rPr>
          </w:pPr>
          <w:hyperlink w:anchor="_heading=h.3znysh7">
            <w:r>
              <w:rPr>
                <w:color w:val="000000"/>
              </w:rPr>
              <w:t>2</w:t>
            </w:r>
          </w:hyperlink>
          <w:hyperlink w:anchor="_heading=h.3znysh7">
            <w:r>
              <w:rPr>
                <w:rFonts w:ascii="Georgia" w:eastAsia="Georgia" w:hAnsi="Georgia" w:cs="Georgia"/>
                <w:color w:val="000000"/>
                <w:sz w:val="22"/>
                <w:szCs w:val="22"/>
              </w:rPr>
              <w:tab/>
            </w:r>
          </w:hyperlink>
          <w:r>
            <w:fldChar w:fldCharType="begin"/>
          </w:r>
          <w:r>
            <w:instrText xml:space="preserve"> PAGEREF _heading=h.3znysh7 \h </w:instrText>
          </w:r>
          <w:r>
            <w:fldChar w:fldCharType="separate"/>
          </w:r>
          <w:r>
            <w:rPr>
              <w:color w:val="000000"/>
            </w:rPr>
            <w:t>Inspection Module</w:t>
          </w:r>
          <w:r>
            <w:rPr>
              <w:color w:val="000000"/>
            </w:rPr>
            <w:tab/>
            <w:t>6</w:t>
          </w:r>
          <w:r>
            <w:fldChar w:fldCharType="end"/>
          </w:r>
        </w:p>
        <w:p w14:paraId="0000000B" w14:textId="77777777" w:rsidR="00FE7B64" w:rsidRDefault="00C96544">
          <w:pPr>
            <w:pBdr>
              <w:top w:val="nil"/>
              <w:left w:val="nil"/>
              <w:bottom w:val="nil"/>
              <w:right w:val="nil"/>
              <w:between w:val="nil"/>
            </w:pBdr>
            <w:tabs>
              <w:tab w:val="left" w:pos="1320"/>
              <w:tab w:val="right" w:leader="dot" w:pos="10862"/>
            </w:tabs>
            <w:spacing w:after="100"/>
            <w:ind w:left="480"/>
            <w:rPr>
              <w:rFonts w:ascii="Georgia" w:eastAsia="Georgia" w:hAnsi="Georgia" w:cs="Georgia"/>
              <w:color w:val="000000"/>
              <w:sz w:val="22"/>
              <w:szCs w:val="22"/>
            </w:rPr>
          </w:pPr>
          <w:hyperlink w:anchor="_heading=h.2et92p0">
            <w:r>
              <w:rPr>
                <w:color w:val="000000"/>
              </w:rPr>
              <w:t>2.1.1</w:t>
            </w:r>
          </w:hyperlink>
          <w:hyperlink w:anchor="_heading=h.2et92p0">
            <w:r>
              <w:rPr>
                <w:rFonts w:ascii="Georgia" w:eastAsia="Georgia" w:hAnsi="Georgia" w:cs="Georgia"/>
                <w:color w:val="000000"/>
                <w:sz w:val="22"/>
                <w:szCs w:val="22"/>
              </w:rPr>
              <w:tab/>
            </w:r>
          </w:hyperlink>
          <w:r>
            <w:fldChar w:fldCharType="begin"/>
          </w:r>
          <w:r>
            <w:instrText xml:space="preserve"> PAGEREF _heading=h.2et92p0 \h </w:instrText>
          </w:r>
          <w:r>
            <w:fldChar w:fldCharType="separate"/>
          </w:r>
          <w:r>
            <w:rPr>
              <w:color w:val="000000"/>
            </w:rPr>
            <w:t>GMP Inspection</w:t>
          </w:r>
          <w:r>
            <w:rPr>
              <w:color w:val="000000"/>
            </w:rPr>
            <w:tab/>
            <w:t>6</w:t>
          </w:r>
          <w:r>
            <w:fldChar w:fldCharType="end"/>
          </w:r>
        </w:p>
        <w:p w14:paraId="0000000C" w14:textId="77777777" w:rsidR="00FE7B64" w:rsidRDefault="00C96544">
          <w:pPr>
            <w:pBdr>
              <w:top w:val="nil"/>
              <w:left w:val="nil"/>
              <w:bottom w:val="nil"/>
              <w:right w:val="nil"/>
              <w:between w:val="nil"/>
            </w:pBdr>
            <w:tabs>
              <w:tab w:val="left" w:pos="1320"/>
              <w:tab w:val="right" w:leader="dot" w:pos="10862"/>
            </w:tabs>
            <w:spacing w:after="100"/>
            <w:ind w:left="480"/>
            <w:rPr>
              <w:rFonts w:ascii="Georgia" w:eastAsia="Georgia" w:hAnsi="Georgia" w:cs="Georgia"/>
              <w:color w:val="000000"/>
              <w:sz w:val="22"/>
              <w:szCs w:val="22"/>
            </w:rPr>
          </w:pPr>
          <w:hyperlink w:anchor="_heading=h.tyjcwt">
            <w:r>
              <w:rPr>
                <w:color w:val="000000"/>
              </w:rPr>
              <w:t>2.1.2</w:t>
            </w:r>
          </w:hyperlink>
          <w:hyperlink w:anchor="_heading=h.tyjcwt">
            <w:r>
              <w:rPr>
                <w:rFonts w:ascii="Georgia" w:eastAsia="Georgia" w:hAnsi="Georgia" w:cs="Georgia"/>
                <w:color w:val="000000"/>
                <w:sz w:val="22"/>
                <w:szCs w:val="22"/>
              </w:rPr>
              <w:tab/>
            </w:r>
          </w:hyperlink>
          <w:r>
            <w:fldChar w:fldCharType="begin"/>
          </w:r>
          <w:r>
            <w:instrText xml:space="preserve"> PAGEREF _heading=h.tyjcwt \h </w:instrText>
          </w:r>
          <w:r>
            <w:fldChar w:fldCharType="separate"/>
          </w:r>
          <w:r>
            <w:rPr>
              <w:color w:val="000000"/>
            </w:rPr>
            <w:t>Initiating GMP Inspection Applications</w:t>
          </w:r>
          <w:r>
            <w:rPr>
              <w:color w:val="000000"/>
            </w:rPr>
            <w:tab/>
            <w:t>6</w:t>
          </w:r>
          <w:r>
            <w:fldChar w:fldCharType="end"/>
          </w:r>
        </w:p>
        <w:p w14:paraId="0000000D" w14:textId="77777777" w:rsidR="00FE7B64" w:rsidRDefault="00C96544">
          <w:pPr>
            <w:pBdr>
              <w:top w:val="nil"/>
              <w:left w:val="nil"/>
              <w:bottom w:val="nil"/>
              <w:right w:val="nil"/>
              <w:between w:val="nil"/>
            </w:pBdr>
            <w:tabs>
              <w:tab w:val="left" w:pos="1320"/>
              <w:tab w:val="right" w:leader="dot" w:pos="10862"/>
            </w:tabs>
            <w:spacing w:after="100"/>
            <w:ind w:left="480"/>
            <w:rPr>
              <w:rFonts w:ascii="Georgia" w:eastAsia="Georgia" w:hAnsi="Georgia" w:cs="Georgia"/>
              <w:color w:val="000000"/>
              <w:sz w:val="22"/>
              <w:szCs w:val="22"/>
            </w:rPr>
          </w:pPr>
          <w:hyperlink w:anchor="_heading=h.3dy6vkm">
            <w:r>
              <w:rPr>
                <w:color w:val="000000"/>
              </w:rPr>
              <w:t>2.1.3</w:t>
            </w:r>
          </w:hyperlink>
          <w:hyperlink w:anchor="_heading=h.3dy6vkm">
            <w:r>
              <w:rPr>
                <w:rFonts w:ascii="Georgia" w:eastAsia="Georgia" w:hAnsi="Georgia" w:cs="Georgia"/>
                <w:color w:val="000000"/>
                <w:sz w:val="22"/>
                <w:szCs w:val="22"/>
              </w:rPr>
              <w:tab/>
            </w:r>
          </w:hyperlink>
          <w:r>
            <w:fldChar w:fldCharType="begin"/>
          </w:r>
          <w:r>
            <w:instrText xml:space="preserve"> PAGEREF _heading=h.3dy6vkm \h </w:instrText>
          </w:r>
          <w:r>
            <w:fldChar w:fldCharType="separate"/>
          </w:r>
          <w:r>
            <w:rPr>
              <w:color w:val="000000"/>
            </w:rPr>
            <w:t>Initiating New GMP Application</w:t>
          </w:r>
          <w:r>
            <w:rPr>
              <w:color w:val="000000"/>
            </w:rPr>
            <w:tab/>
            <w:t>6</w:t>
          </w:r>
          <w:r>
            <w:fldChar w:fldCharType="end"/>
          </w:r>
        </w:p>
        <w:p w14:paraId="0000000E" w14:textId="77777777" w:rsidR="00FE7B64" w:rsidRDefault="00C96544">
          <w:pPr>
            <w:pBdr>
              <w:top w:val="nil"/>
              <w:left w:val="nil"/>
              <w:bottom w:val="nil"/>
              <w:right w:val="nil"/>
              <w:between w:val="nil"/>
            </w:pBdr>
            <w:tabs>
              <w:tab w:val="left" w:pos="1100"/>
              <w:tab w:val="right" w:leader="dot" w:pos="10862"/>
            </w:tabs>
            <w:spacing w:after="100"/>
            <w:ind w:left="480"/>
            <w:rPr>
              <w:rFonts w:ascii="Georgia" w:eastAsia="Georgia" w:hAnsi="Georgia" w:cs="Georgia"/>
              <w:color w:val="000000"/>
              <w:sz w:val="22"/>
              <w:szCs w:val="22"/>
            </w:rPr>
          </w:pPr>
          <w:hyperlink w:anchor="_heading=h.1t3h5sf">
            <w:r>
              <w:rPr>
                <w:color w:val="000000"/>
              </w:rPr>
              <w:t>2.</w:t>
            </w:r>
          </w:hyperlink>
          <w:hyperlink w:anchor="_heading=h.1t3h5sf">
            <w:r>
              <w:rPr>
                <w:rFonts w:ascii="Georgia" w:eastAsia="Georgia" w:hAnsi="Georgia" w:cs="Georgia"/>
                <w:color w:val="000000"/>
                <w:sz w:val="22"/>
                <w:szCs w:val="22"/>
              </w:rPr>
              <w:tab/>
            </w:r>
          </w:hyperlink>
          <w:r>
            <w:fldChar w:fldCharType="begin"/>
          </w:r>
          <w:r>
            <w:instrText xml:space="preserve"> PAGEREF _heading=h.1t3h5sf \h </w:instrText>
          </w:r>
          <w:r>
            <w:fldChar w:fldCharType="separate"/>
          </w:r>
          <w:r>
            <w:rPr>
              <w:color w:val="000000"/>
            </w:rPr>
            <w:t>When the user clicks the New Application button the user is prompted with some options to choose between depending on the new application the user is about to make.</w:t>
          </w:r>
          <w:r>
            <w:rPr>
              <w:color w:val="000000"/>
            </w:rPr>
            <w:tab/>
            <w:t>6</w:t>
          </w:r>
          <w:r>
            <w:fldChar w:fldCharType="end"/>
          </w:r>
        </w:p>
        <w:p w14:paraId="0000000F" w14:textId="77777777" w:rsidR="00FE7B64" w:rsidRDefault="00C96544">
          <w:pPr>
            <w:pBdr>
              <w:top w:val="nil"/>
              <w:left w:val="nil"/>
              <w:bottom w:val="nil"/>
              <w:right w:val="nil"/>
              <w:between w:val="nil"/>
            </w:pBdr>
            <w:tabs>
              <w:tab w:val="left" w:pos="1320"/>
              <w:tab w:val="right" w:leader="dot" w:pos="10862"/>
            </w:tabs>
            <w:spacing w:after="100"/>
            <w:ind w:left="480"/>
            <w:rPr>
              <w:rFonts w:ascii="Georgia" w:eastAsia="Georgia" w:hAnsi="Georgia" w:cs="Georgia"/>
              <w:color w:val="000000"/>
              <w:sz w:val="22"/>
              <w:szCs w:val="22"/>
            </w:rPr>
          </w:pPr>
          <w:hyperlink w:anchor="_heading=h.4d34og8">
            <w:r>
              <w:rPr>
                <w:color w:val="000000"/>
              </w:rPr>
              <w:t>2.1.4</w:t>
            </w:r>
          </w:hyperlink>
          <w:hyperlink w:anchor="_heading=h.4d34og8">
            <w:r>
              <w:rPr>
                <w:rFonts w:ascii="Georgia" w:eastAsia="Georgia" w:hAnsi="Georgia" w:cs="Georgia"/>
                <w:color w:val="000000"/>
                <w:sz w:val="22"/>
                <w:szCs w:val="22"/>
              </w:rPr>
              <w:tab/>
            </w:r>
          </w:hyperlink>
          <w:r>
            <w:fldChar w:fldCharType="begin"/>
          </w:r>
          <w:r>
            <w:instrText xml:space="preserve"> PAGEREF _heading=h.4d34og8 \h </w:instrText>
          </w:r>
          <w:r>
            <w:fldChar w:fldCharType="separate"/>
          </w:r>
          <w:r>
            <w:rPr>
              <w:color w:val="000000"/>
            </w:rPr>
            <w:t>New GMP Application Process</w:t>
          </w:r>
          <w:r>
            <w:rPr>
              <w:color w:val="000000"/>
            </w:rPr>
            <w:tab/>
            <w:t>7</w:t>
          </w:r>
          <w:r>
            <w:fldChar w:fldCharType="end"/>
          </w:r>
        </w:p>
        <w:p w14:paraId="00000010" w14:textId="77777777" w:rsidR="00FE7B64" w:rsidRDefault="00C96544">
          <w:pPr>
            <w:pBdr>
              <w:top w:val="nil"/>
              <w:left w:val="nil"/>
              <w:bottom w:val="nil"/>
              <w:right w:val="nil"/>
              <w:between w:val="nil"/>
            </w:pBdr>
            <w:tabs>
              <w:tab w:val="left" w:pos="1320"/>
              <w:tab w:val="right" w:leader="dot" w:pos="10862"/>
            </w:tabs>
            <w:spacing w:after="100"/>
            <w:ind w:left="480"/>
            <w:rPr>
              <w:rFonts w:ascii="Georgia" w:eastAsia="Georgia" w:hAnsi="Georgia" w:cs="Georgia"/>
              <w:color w:val="000000"/>
              <w:sz w:val="22"/>
              <w:szCs w:val="22"/>
            </w:rPr>
          </w:pPr>
          <w:hyperlink w:anchor="_heading=h.2s8eyo1">
            <w:r>
              <w:rPr>
                <w:color w:val="000000"/>
              </w:rPr>
              <w:t>2.1.5</w:t>
            </w:r>
          </w:hyperlink>
          <w:hyperlink w:anchor="_heading=h.2s8eyo1">
            <w:r>
              <w:rPr>
                <w:rFonts w:ascii="Georgia" w:eastAsia="Georgia" w:hAnsi="Georgia" w:cs="Georgia"/>
                <w:color w:val="000000"/>
                <w:sz w:val="22"/>
                <w:szCs w:val="22"/>
              </w:rPr>
              <w:tab/>
            </w:r>
          </w:hyperlink>
          <w:r>
            <w:fldChar w:fldCharType="begin"/>
          </w:r>
          <w:r>
            <w:instrText xml:space="preserve"> PAGEREF _heading=h.2s8eyo1 \h </w:instrText>
          </w:r>
          <w:r>
            <w:fldChar w:fldCharType="separate"/>
          </w:r>
          <w:r>
            <w:rPr>
              <w:color w:val="000000"/>
            </w:rPr>
            <w:t>Local Technical Representative</w:t>
          </w:r>
          <w:r>
            <w:rPr>
              <w:color w:val="000000"/>
            </w:rPr>
            <w:tab/>
            <w:t>9</w:t>
          </w:r>
          <w:r>
            <w:fldChar w:fldCharType="end"/>
          </w:r>
        </w:p>
        <w:p w14:paraId="00000011" w14:textId="77777777" w:rsidR="00FE7B64" w:rsidRDefault="00C96544">
          <w:pPr>
            <w:pBdr>
              <w:top w:val="nil"/>
              <w:left w:val="nil"/>
              <w:bottom w:val="nil"/>
              <w:right w:val="nil"/>
              <w:between w:val="nil"/>
            </w:pBdr>
            <w:tabs>
              <w:tab w:val="left" w:pos="480"/>
              <w:tab w:val="right" w:leader="dot" w:pos="10862"/>
            </w:tabs>
            <w:spacing w:after="100"/>
            <w:rPr>
              <w:rFonts w:ascii="Georgia" w:eastAsia="Georgia" w:hAnsi="Georgia" w:cs="Georgia"/>
              <w:color w:val="000000"/>
              <w:sz w:val="22"/>
              <w:szCs w:val="22"/>
            </w:rPr>
          </w:pPr>
          <w:hyperlink w:anchor="_heading=h.17dp8vu">
            <w:r>
              <w:rPr>
                <w:color w:val="000000"/>
              </w:rPr>
              <w:t>3</w:t>
            </w:r>
          </w:hyperlink>
          <w:hyperlink w:anchor="_heading=h.17dp8vu">
            <w:r>
              <w:rPr>
                <w:rFonts w:ascii="Georgia" w:eastAsia="Georgia" w:hAnsi="Georgia" w:cs="Georgia"/>
                <w:color w:val="000000"/>
                <w:sz w:val="22"/>
                <w:szCs w:val="22"/>
              </w:rPr>
              <w:tab/>
            </w:r>
          </w:hyperlink>
          <w:r>
            <w:fldChar w:fldCharType="begin"/>
          </w:r>
          <w:r>
            <w:instrText xml:space="preserve"> PAGEREF _heading=h.17dp8vu \h </w:instrText>
          </w:r>
          <w:r>
            <w:fldChar w:fldCharType="separate"/>
          </w:r>
          <w:r>
            <w:rPr>
              <w:color w:val="000000"/>
            </w:rPr>
            <w:t>GMP Application Processing</w:t>
          </w:r>
          <w:r>
            <w:rPr>
              <w:color w:val="000000"/>
            </w:rPr>
            <w:tab/>
            <w:t>18</w:t>
          </w:r>
          <w:r>
            <w:fldChar w:fldCharType="end"/>
          </w:r>
        </w:p>
        <w:p w14:paraId="00000012" w14:textId="77777777" w:rsidR="00FE7B64" w:rsidRDefault="00C96544">
          <w:pPr>
            <w:pBdr>
              <w:top w:val="nil"/>
              <w:left w:val="nil"/>
              <w:bottom w:val="nil"/>
              <w:right w:val="nil"/>
              <w:between w:val="nil"/>
            </w:pBdr>
            <w:tabs>
              <w:tab w:val="left" w:pos="880"/>
              <w:tab w:val="right" w:leader="dot" w:pos="10862"/>
            </w:tabs>
            <w:spacing w:after="100"/>
            <w:ind w:left="240"/>
            <w:rPr>
              <w:rFonts w:ascii="Georgia" w:eastAsia="Georgia" w:hAnsi="Georgia" w:cs="Georgia"/>
              <w:color w:val="000000"/>
              <w:sz w:val="22"/>
              <w:szCs w:val="22"/>
            </w:rPr>
          </w:pPr>
          <w:hyperlink w:anchor="_heading=h.3rdcrjn">
            <w:r>
              <w:rPr>
                <w:color w:val="000000"/>
              </w:rPr>
              <w:t>3.1</w:t>
            </w:r>
          </w:hyperlink>
          <w:hyperlink w:anchor="_heading=h.3rdcrjn">
            <w:r>
              <w:rPr>
                <w:rFonts w:ascii="Georgia" w:eastAsia="Georgia" w:hAnsi="Georgia" w:cs="Georgia"/>
                <w:color w:val="000000"/>
                <w:sz w:val="22"/>
                <w:szCs w:val="22"/>
              </w:rPr>
              <w:tab/>
            </w:r>
          </w:hyperlink>
          <w:r>
            <w:fldChar w:fldCharType="begin"/>
          </w:r>
          <w:r>
            <w:instrText xml:space="preserve"> PAGEREF _heading=h.3rdcrjn \h </w:instrText>
          </w:r>
          <w:r>
            <w:fldChar w:fldCharType="separate"/>
          </w:r>
          <w:r>
            <w:rPr>
              <w:color w:val="000000"/>
            </w:rPr>
            <w:t>Receipting and Payment Verification Process</w:t>
          </w:r>
          <w:r>
            <w:rPr>
              <w:color w:val="000000"/>
            </w:rPr>
            <w:tab/>
            <w:t>18</w:t>
          </w:r>
          <w:r>
            <w:fldChar w:fldCharType="end"/>
          </w:r>
        </w:p>
        <w:p w14:paraId="00000013" w14:textId="77777777" w:rsidR="00FE7B64" w:rsidRDefault="00C96544">
          <w:pPr>
            <w:pBdr>
              <w:top w:val="nil"/>
              <w:left w:val="nil"/>
              <w:bottom w:val="nil"/>
              <w:right w:val="nil"/>
              <w:between w:val="nil"/>
            </w:pBdr>
            <w:tabs>
              <w:tab w:val="left" w:pos="880"/>
              <w:tab w:val="right" w:leader="dot" w:pos="10862"/>
            </w:tabs>
            <w:spacing w:after="100"/>
            <w:ind w:left="240"/>
            <w:rPr>
              <w:rFonts w:ascii="Georgia" w:eastAsia="Georgia" w:hAnsi="Georgia" w:cs="Georgia"/>
              <w:color w:val="000000"/>
              <w:sz w:val="22"/>
              <w:szCs w:val="22"/>
            </w:rPr>
          </w:pPr>
          <w:hyperlink w:anchor="_heading=h.26in1rg">
            <w:r>
              <w:rPr>
                <w:color w:val="000000"/>
              </w:rPr>
              <w:t>3.2</w:t>
            </w:r>
          </w:hyperlink>
          <w:hyperlink w:anchor="_heading=h.26in1rg">
            <w:r>
              <w:rPr>
                <w:rFonts w:ascii="Georgia" w:eastAsia="Georgia" w:hAnsi="Georgia" w:cs="Georgia"/>
                <w:color w:val="000000"/>
                <w:sz w:val="22"/>
                <w:szCs w:val="22"/>
              </w:rPr>
              <w:tab/>
            </w:r>
          </w:hyperlink>
          <w:r>
            <w:fldChar w:fldCharType="begin"/>
          </w:r>
          <w:r>
            <w:instrText xml:space="preserve"> PAGEREF _heading=h.26in1rg \h </w:instrText>
          </w:r>
          <w:r>
            <w:fldChar w:fldCharType="separate"/>
          </w:r>
          <w:r>
            <w:rPr>
              <w:color w:val="000000"/>
            </w:rPr>
            <w:t>GMP (Assigning GMP Screening)</w:t>
          </w:r>
          <w:r>
            <w:rPr>
              <w:color w:val="000000"/>
            </w:rPr>
            <w:tab/>
            <w:t>19</w:t>
          </w:r>
          <w:r>
            <w:fldChar w:fldCharType="end"/>
          </w:r>
        </w:p>
        <w:p w14:paraId="00000014" w14:textId="77777777" w:rsidR="00FE7B64" w:rsidRDefault="00C96544">
          <w:pPr>
            <w:pBdr>
              <w:top w:val="nil"/>
              <w:left w:val="nil"/>
              <w:bottom w:val="nil"/>
              <w:right w:val="nil"/>
              <w:between w:val="nil"/>
            </w:pBdr>
            <w:tabs>
              <w:tab w:val="left" w:pos="880"/>
              <w:tab w:val="right" w:leader="dot" w:pos="10862"/>
            </w:tabs>
            <w:spacing w:after="100"/>
            <w:ind w:left="240"/>
            <w:rPr>
              <w:rFonts w:ascii="Georgia" w:eastAsia="Georgia" w:hAnsi="Georgia" w:cs="Georgia"/>
              <w:color w:val="000000"/>
              <w:sz w:val="22"/>
              <w:szCs w:val="22"/>
            </w:rPr>
          </w:pPr>
          <w:hyperlink w:anchor="_heading=h.lnxbz9">
            <w:r>
              <w:rPr>
                <w:color w:val="000000"/>
              </w:rPr>
              <w:t>3.3</w:t>
            </w:r>
          </w:hyperlink>
          <w:hyperlink w:anchor="_heading=h.lnxbz9">
            <w:r>
              <w:rPr>
                <w:rFonts w:ascii="Georgia" w:eastAsia="Georgia" w:hAnsi="Georgia" w:cs="Georgia"/>
                <w:color w:val="000000"/>
                <w:sz w:val="22"/>
                <w:szCs w:val="22"/>
              </w:rPr>
              <w:tab/>
            </w:r>
          </w:hyperlink>
          <w:r>
            <w:fldChar w:fldCharType="begin"/>
          </w:r>
          <w:r>
            <w:instrText xml:space="preserve"> PAGEREF _heading=h.lnxbz9 \h </w:instrText>
          </w:r>
          <w:r>
            <w:fldChar w:fldCharType="separate"/>
          </w:r>
          <w:r>
            <w:rPr>
              <w:color w:val="000000"/>
            </w:rPr>
            <w:t>GMP Screening</w:t>
          </w:r>
          <w:r>
            <w:rPr>
              <w:color w:val="000000"/>
            </w:rPr>
            <w:tab/>
            <w:t>20</w:t>
          </w:r>
          <w:r>
            <w:fldChar w:fldCharType="end"/>
          </w:r>
        </w:p>
        <w:p w14:paraId="00000015" w14:textId="77777777" w:rsidR="00FE7B64" w:rsidRDefault="00C96544">
          <w:pPr>
            <w:pBdr>
              <w:top w:val="nil"/>
              <w:left w:val="nil"/>
              <w:bottom w:val="nil"/>
              <w:right w:val="nil"/>
              <w:between w:val="nil"/>
            </w:pBdr>
            <w:tabs>
              <w:tab w:val="right" w:leader="dot" w:pos="10862"/>
            </w:tabs>
            <w:spacing w:after="100"/>
            <w:ind w:left="480"/>
            <w:rPr>
              <w:rFonts w:ascii="Georgia" w:eastAsia="Georgia" w:hAnsi="Georgia" w:cs="Georgia"/>
              <w:color w:val="000000"/>
              <w:sz w:val="22"/>
              <w:szCs w:val="22"/>
            </w:rPr>
          </w:pPr>
          <w:hyperlink w:anchor="_heading=h.35nkun2">
            <w:r>
              <w:rPr>
                <w:color w:val="000000"/>
              </w:rPr>
              <w:t>Then click submit an application from this pop-up screen.</w:t>
            </w:r>
            <w:r>
              <w:rPr>
                <w:color w:val="000000"/>
              </w:rPr>
              <w:tab/>
              <w:t>20</w:t>
            </w:r>
          </w:hyperlink>
        </w:p>
        <w:p w14:paraId="00000016" w14:textId="77777777" w:rsidR="00FE7B64" w:rsidRDefault="00C96544">
          <w:pPr>
            <w:pBdr>
              <w:top w:val="nil"/>
              <w:left w:val="nil"/>
              <w:bottom w:val="nil"/>
              <w:right w:val="nil"/>
              <w:between w:val="nil"/>
            </w:pBdr>
            <w:tabs>
              <w:tab w:val="left" w:pos="880"/>
              <w:tab w:val="right" w:leader="dot" w:pos="10862"/>
            </w:tabs>
            <w:spacing w:after="100"/>
            <w:ind w:left="240"/>
            <w:rPr>
              <w:rFonts w:ascii="Georgia" w:eastAsia="Georgia" w:hAnsi="Georgia" w:cs="Georgia"/>
              <w:color w:val="000000"/>
              <w:sz w:val="22"/>
              <w:szCs w:val="22"/>
            </w:rPr>
          </w:pPr>
          <w:hyperlink w:anchor="_heading=h.1ksv4uv">
            <w:r>
              <w:rPr>
                <w:color w:val="000000"/>
              </w:rPr>
              <w:t>3.4</w:t>
            </w:r>
          </w:hyperlink>
          <w:hyperlink w:anchor="_heading=h.1ksv4uv">
            <w:r>
              <w:rPr>
                <w:rFonts w:ascii="Georgia" w:eastAsia="Georgia" w:hAnsi="Georgia" w:cs="Georgia"/>
                <w:color w:val="000000"/>
                <w:sz w:val="22"/>
                <w:szCs w:val="22"/>
              </w:rPr>
              <w:tab/>
            </w:r>
          </w:hyperlink>
          <w:r>
            <w:fldChar w:fldCharType="begin"/>
          </w:r>
          <w:r>
            <w:instrText xml:space="preserve"> PAGEREF _heading=h.1ksv4uv \h </w:instrText>
          </w:r>
          <w:r>
            <w:fldChar w:fldCharType="separate"/>
          </w:r>
          <w:r>
            <w:rPr>
              <w:color w:val="000000"/>
            </w:rPr>
            <w:t>GMP Inspection Type Categorization</w:t>
          </w:r>
          <w:r>
            <w:rPr>
              <w:color w:val="000000"/>
            </w:rPr>
            <w:tab/>
            <w:t>21</w:t>
          </w:r>
          <w:r>
            <w:fldChar w:fldCharType="end"/>
          </w:r>
        </w:p>
        <w:p w14:paraId="00000017" w14:textId="77777777" w:rsidR="00FE7B64" w:rsidRDefault="00C96544">
          <w:pPr>
            <w:pBdr>
              <w:top w:val="nil"/>
              <w:left w:val="nil"/>
              <w:bottom w:val="nil"/>
              <w:right w:val="nil"/>
              <w:between w:val="nil"/>
            </w:pBdr>
            <w:tabs>
              <w:tab w:val="right" w:leader="dot" w:pos="10862"/>
            </w:tabs>
            <w:spacing w:after="100"/>
            <w:ind w:left="480"/>
            <w:rPr>
              <w:rFonts w:ascii="Georgia" w:eastAsia="Georgia" w:hAnsi="Georgia" w:cs="Georgia"/>
              <w:color w:val="000000"/>
              <w:sz w:val="22"/>
              <w:szCs w:val="22"/>
            </w:rPr>
          </w:pPr>
          <w:hyperlink w:anchor="_heading=h.44sinio">
            <w:r>
              <w:rPr>
                <w:color w:val="000000"/>
              </w:rPr>
              <w:t>Click submit an application from this pop-up screen.</w:t>
            </w:r>
            <w:r>
              <w:rPr>
                <w:color w:val="000000"/>
              </w:rPr>
              <w:tab/>
              <w:t>21</w:t>
            </w:r>
          </w:hyperlink>
        </w:p>
        <w:p w14:paraId="00000018" w14:textId="77777777" w:rsidR="00FE7B64" w:rsidRDefault="00C96544">
          <w:pPr>
            <w:pBdr>
              <w:top w:val="nil"/>
              <w:left w:val="nil"/>
              <w:bottom w:val="nil"/>
              <w:right w:val="nil"/>
              <w:between w:val="nil"/>
            </w:pBdr>
            <w:tabs>
              <w:tab w:val="left" w:pos="880"/>
              <w:tab w:val="right" w:leader="dot" w:pos="10862"/>
            </w:tabs>
            <w:spacing w:after="100"/>
            <w:ind w:left="240"/>
            <w:rPr>
              <w:rFonts w:ascii="Georgia" w:eastAsia="Georgia" w:hAnsi="Georgia" w:cs="Georgia"/>
              <w:color w:val="000000"/>
              <w:sz w:val="22"/>
              <w:szCs w:val="22"/>
            </w:rPr>
          </w:pPr>
          <w:hyperlink w:anchor="_heading=h.2jxsxqh">
            <w:r>
              <w:rPr>
                <w:color w:val="000000"/>
              </w:rPr>
              <w:t>3.5</w:t>
            </w:r>
          </w:hyperlink>
          <w:hyperlink w:anchor="_heading=h.2jxsxqh">
            <w:r>
              <w:rPr>
                <w:rFonts w:ascii="Georgia" w:eastAsia="Georgia" w:hAnsi="Georgia" w:cs="Georgia"/>
                <w:color w:val="000000"/>
                <w:sz w:val="22"/>
                <w:szCs w:val="22"/>
              </w:rPr>
              <w:tab/>
            </w:r>
          </w:hyperlink>
          <w:r>
            <w:fldChar w:fldCharType="begin"/>
          </w:r>
          <w:r>
            <w:instrText xml:space="preserve"> PAGEREF _heading=h.2jxsxqh \h </w:instrText>
          </w:r>
          <w:r>
            <w:fldChar w:fldCharType="separate"/>
          </w:r>
          <w:r>
            <w:rPr>
              <w:color w:val="000000"/>
            </w:rPr>
            <w:t>Manager GMP Inspection Scheduling</w:t>
          </w:r>
          <w:r>
            <w:rPr>
              <w:color w:val="000000"/>
            </w:rPr>
            <w:tab/>
            <w:t>22</w:t>
          </w:r>
          <w:r>
            <w:fldChar w:fldCharType="end"/>
          </w:r>
        </w:p>
        <w:p w14:paraId="00000019" w14:textId="77777777" w:rsidR="00FE7B64" w:rsidRDefault="00C96544">
          <w:pPr>
            <w:pBdr>
              <w:top w:val="nil"/>
              <w:left w:val="nil"/>
              <w:bottom w:val="nil"/>
              <w:right w:val="nil"/>
              <w:between w:val="nil"/>
            </w:pBdr>
            <w:tabs>
              <w:tab w:val="left" w:pos="880"/>
              <w:tab w:val="right" w:leader="dot" w:pos="10862"/>
            </w:tabs>
            <w:spacing w:after="100"/>
            <w:ind w:left="240"/>
            <w:rPr>
              <w:rFonts w:ascii="Georgia" w:eastAsia="Georgia" w:hAnsi="Georgia" w:cs="Georgia"/>
              <w:color w:val="000000"/>
              <w:sz w:val="22"/>
              <w:szCs w:val="22"/>
            </w:rPr>
          </w:pPr>
          <w:hyperlink w:anchor="_heading=h.z337ya">
            <w:r>
              <w:rPr>
                <w:color w:val="000000"/>
              </w:rPr>
              <w:t>3.6</w:t>
            </w:r>
          </w:hyperlink>
          <w:hyperlink w:anchor="_heading=h.z337ya">
            <w:r>
              <w:rPr>
                <w:rFonts w:ascii="Georgia" w:eastAsia="Georgia" w:hAnsi="Georgia" w:cs="Georgia"/>
                <w:color w:val="000000"/>
                <w:sz w:val="22"/>
                <w:szCs w:val="22"/>
              </w:rPr>
              <w:tab/>
            </w:r>
          </w:hyperlink>
          <w:r>
            <w:fldChar w:fldCharType="begin"/>
          </w:r>
          <w:r>
            <w:instrText xml:space="preserve"> PAGEREF _heading=h.z337ya \h </w:instrText>
          </w:r>
          <w:r>
            <w:fldChar w:fldCharType="separate"/>
          </w:r>
          <w:r>
            <w:rPr>
              <w:color w:val="000000"/>
            </w:rPr>
            <w:t>Inspection stage</w:t>
          </w:r>
          <w:r>
            <w:rPr>
              <w:color w:val="000000"/>
            </w:rPr>
            <w:tab/>
            <w:t>24</w:t>
          </w:r>
          <w:r>
            <w:fldChar w:fldCharType="end"/>
          </w:r>
        </w:p>
        <w:p w14:paraId="0000001A" w14:textId="77777777" w:rsidR="00FE7B64" w:rsidRDefault="00C96544">
          <w:pPr>
            <w:pBdr>
              <w:top w:val="nil"/>
              <w:left w:val="nil"/>
              <w:bottom w:val="nil"/>
              <w:right w:val="nil"/>
              <w:between w:val="nil"/>
            </w:pBdr>
            <w:tabs>
              <w:tab w:val="left" w:pos="880"/>
              <w:tab w:val="right" w:leader="dot" w:pos="10862"/>
            </w:tabs>
            <w:spacing w:after="100"/>
            <w:ind w:left="240"/>
            <w:rPr>
              <w:rFonts w:ascii="Georgia" w:eastAsia="Georgia" w:hAnsi="Georgia" w:cs="Georgia"/>
              <w:color w:val="000000"/>
              <w:sz w:val="22"/>
              <w:szCs w:val="22"/>
            </w:rPr>
          </w:pPr>
          <w:hyperlink w:anchor="_heading=h.3j2qqm3">
            <w:r>
              <w:rPr>
                <w:color w:val="000000"/>
              </w:rPr>
              <w:t>3.7</w:t>
            </w:r>
          </w:hyperlink>
          <w:hyperlink w:anchor="_heading=h.3j2qqm3">
            <w:r>
              <w:rPr>
                <w:rFonts w:ascii="Georgia" w:eastAsia="Georgia" w:hAnsi="Georgia" w:cs="Georgia"/>
                <w:color w:val="000000"/>
                <w:sz w:val="22"/>
                <w:szCs w:val="22"/>
              </w:rPr>
              <w:tab/>
            </w:r>
          </w:hyperlink>
          <w:r>
            <w:fldChar w:fldCharType="begin"/>
          </w:r>
          <w:r>
            <w:instrText xml:space="preserve"> PAGEREF _heading=h.3j2qqm3 \h </w:instrText>
          </w:r>
          <w:r>
            <w:fldChar w:fldCharType="separate"/>
          </w:r>
          <w:r>
            <w:rPr>
              <w:color w:val="000000"/>
            </w:rPr>
            <w:t>Inspection Reports Review (Manager)</w:t>
          </w:r>
          <w:r>
            <w:rPr>
              <w:color w:val="000000"/>
            </w:rPr>
            <w:tab/>
            <w:t>25</w:t>
          </w:r>
          <w:r>
            <w:fldChar w:fldCharType="end"/>
          </w:r>
        </w:p>
        <w:p w14:paraId="0000001B" w14:textId="77777777" w:rsidR="00FE7B64" w:rsidRDefault="00C96544">
          <w:pPr>
            <w:pBdr>
              <w:top w:val="nil"/>
              <w:left w:val="nil"/>
              <w:bottom w:val="nil"/>
              <w:right w:val="nil"/>
              <w:between w:val="nil"/>
            </w:pBdr>
            <w:tabs>
              <w:tab w:val="left" w:pos="880"/>
              <w:tab w:val="right" w:leader="dot" w:pos="10862"/>
            </w:tabs>
            <w:spacing w:after="100"/>
            <w:ind w:left="240"/>
            <w:rPr>
              <w:rFonts w:ascii="Georgia" w:eastAsia="Georgia" w:hAnsi="Georgia" w:cs="Georgia"/>
              <w:color w:val="000000"/>
              <w:sz w:val="22"/>
              <w:szCs w:val="22"/>
            </w:rPr>
          </w:pPr>
          <w:hyperlink w:anchor="_heading=h.1y810tw">
            <w:r>
              <w:rPr>
                <w:color w:val="000000"/>
              </w:rPr>
              <w:t>3.8</w:t>
            </w:r>
          </w:hyperlink>
          <w:hyperlink w:anchor="_heading=h.1y810tw">
            <w:r>
              <w:rPr>
                <w:rFonts w:ascii="Georgia" w:eastAsia="Georgia" w:hAnsi="Georgia" w:cs="Georgia"/>
                <w:color w:val="000000"/>
                <w:sz w:val="22"/>
                <w:szCs w:val="22"/>
              </w:rPr>
              <w:tab/>
            </w:r>
          </w:hyperlink>
          <w:r>
            <w:fldChar w:fldCharType="begin"/>
          </w:r>
          <w:r>
            <w:instrText xml:space="preserve"> PAGEREF _heading=h.1y810tw \h </w:instrText>
          </w:r>
          <w:r>
            <w:fldChar w:fldCharType="separate"/>
          </w:r>
          <w:r>
            <w:rPr>
              <w:color w:val="000000"/>
            </w:rPr>
            <w:t>TC Meeting Scheduling</w:t>
          </w:r>
          <w:r>
            <w:rPr>
              <w:color w:val="000000"/>
            </w:rPr>
            <w:tab/>
            <w:t>26</w:t>
          </w:r>
          <w:r>
            <w:fldChar w:fldCharType="end"/>
          </w:r>
        </w:p>
        <w:p w14:paraId="0000001C" w14:textId="77777777" w:rsidR="00FE7B64" w:rsidRDefault="00C96544">
          <w:pPr>
            <w:pBdr>
              <w:top w:val="nil"/>
              <w:left w:val="nil"/>
              <w:bottom w:val="nil"/>
              <w:right w:val="nil"/>
              <w:between w:val="nil"/>
            </w:pBdr>
            <w:tabs>
              <w:tab w:val="left" w:pos="880"/>
              <w:tab w:val="right" w:leader="dot" w:pos="10862"/>
            </w:tabs>
            <w:spacing w:after="100"/>
            <w:ind w:left="240"/>
            <w:rPr>
              <w:rFonts w:ascii="Georgia" w:eastAsia="Georgia" w:hAnsi="Georgia" w:cs="Georgia"/>
              <w:color w:val="000000"/>
              <w:sz w:val="22"/>
              <w:szCs w:val="22"/>
            </w:rPr>
          </w:pPr>
          <w:hyperlink w:anchor="_heading=h.4i7ojhp">
            <w:r>
              <w:rPr>
                <w:color w:val="000000"/>
              </w:rPr>
              <w:t>3.9</w:t>
            </w:r>
          </w:hyperlink>
          <w:hyperlink w:anchor="_heading=h.4i7ojhp">
            <w:r>
              <w:rPr>
                <w:rFonts w:ascii="Georgia" w:eastAsia="Georgia" w:hAnsi="Georgia" w:cs="Georgia"/>
                <w:color w:val="000000"/>
                <w:sz w:val="22"/>
                <w:szCs w:val="22"/>
              </w:rPr>
              <w:tab/>
            </w:r>
          </w:hyperlink>
          <w:r>
            <w:fldChar w:fldCharType="begin"/>
          </w:r>
          <w:r>
            <w:instrText xml:space="preserve"> PAGEREF _heading=h.4i7ojhp \h </w:instrText>
          </w:r>
          <w:r>
            <w:fldChar w:fldCharType="separate"/>
          </w:r>
          <w:r>
            <w:rPr>
              <w:color w:val="000000"/>
            </w:rPr>
            <w:t>TC Recommendation Review</w:t>
          </w:r>
          <w:r>
            <w:rPr>
              <w:color w:val="000000"/>
            </w:rPr>
            <w:tab/>
            <w:t>28</w:t>
          </w:r>
          <w:r>
            <w:fldChar w:fldCharType="end"/>
          </w:r>
        </w:p>
        <w:p w14:paraId="0000001D" w14:textId="77777777" w:rsidR="00FE7B64" w:rsidRDefault="00C96544">
          <w:pPr>
            <w:pBdr>
              <w:top w:val="nil"/>
              <w:left w:val="nil"/>
              <w:bottom w:val="nil"/>
              <w:right w:val="nil"/>
              <w:between w:val="nil"/>
            </w:pBdr>
            <w:tabs>
              <w:tab w:val="left" w:pos="1100"/>
              <w:tab w:val="right" w:leader="dot" w:pos="10862"/>
            </w:tabs>
            <w:spacing w:after="100"/>
            <w:ind w:left="240"/>
            <w:rPr>
              <w:rFonts w:ascii="Georgia" w:eastAsia="Georgia" w:hAnsi="Georgia" w:cs="Georgia"/>
              <w:color w:val="000000"/>
              <w:sz w:val="22"/>
              <w:szCs w:val="22"/>
            </w:rPr>
          </w:pPr>
          <w:hyperlink w:anchor="_heading=h.2xcytpi">
            <w:r>
              <w:rPr>
                <w:color w:val="000000"/>
              </w:rPr>
              <w:t>3.10</w:t>
            </w:r>
          </w:hyperlink>
          <w:hyperlink w:anchor="_heading=h.2xcytpi">
            <w:r>
              <w:rPr>
                <w:rFonts w:ascii="Georgia" w:eastAsia="Georgia" w:hAnsi="Georgia" w:cs="Georgia"/>
                <w:color w:val="000000"/>
                <w:sz w:val="22"/>
                <w:szCs w:val="22"/>
              </w:rPr>
              <w:tab/>
            </w:r>
          </w:hyperlink>
          <w:r>
            <w:fldChar w:fldCharType="begin"/>
          </w:r>
          <w:r>
            <w:instrText xml:space="preserve"> PAGEREF _heading=h.2xcytpi \h </w:instrText>
          </w:r>
          <w:r>
            <w:fldChar w:fldCharType="separate"/>
          </w:r>
          <w:r>
            <w:rPr>
              <w:color w:val="000000"/>
            </w:rPr>
            <w:t>Review &amp; Approval</w:t>
          </w:r>
          <w:r>
            <w:rPr>
              <w:color w:val="000000"/>
            </w:rPr>
            <w:tab/>
            <w:t>30</w:t>
          </w:r>
          <w:r>
            <w:fldChar w:fldCharType="end"/>
          </w:r>
        </w:p>
        <w:p w14:paraId="0000001E" w14:textId="77777777" w:rsidR="00FE7B64" w:rsidRDefault="00C96544">
          <w:pPr>
            <w:pBdr>
              <w:top w:val="nil"/>
              <w:left w:val="nil"/>
              <w:bottom w:val="nil"/>
              <w:right w:val="nil"/>
              <w:between w:val="nil"/>
            </w:pBdr>
            <w:tabs>
              <w:tab w:val="left" w:pos="1100"/>
              <w:tab w:val="right" w:leader="dot" w:pos="10862"/>
            </w:tabs>
            <w:spacing w:after="100"/>
            <w:ind w:left="240"/>
            <w:rPr>
              <w:rFonts w:ascii="Georgia" w:eastAsia="Georgia" w:hAnsi="Georgia" w:cs="Georgia"/>
              <w:color w:val="000000"/>
              <w:sz w:val="22"/>
              <w:szCs w:val="22"/>
            </w:rPr>
          </w:pPr>
          <w:hyperlink w:anchor="_heading=h.1ci93xb">
            <w:r>
              <w:rPr>
                <w:color w:val="000000"/>
              </w:rPr>
              <w:t>3.11</w:t>
            </w:r>
          </w:hyperlink>
          <w:hyperlink w:anchor="_heading=h.1ci93xb">
            <w:r>
              <w:rPr>
                <w:rFonts w:ascii="Georgia" w:eastAsia="Georgia" w:hAnsi="Georgia" w:cs="Georgia"/>
                <w:color w:val="000000"/>
                <w:sz w:val="22"/>
                <w:szCs w:val="22"/>
              </w:rPr>
              <w:tab/>
            </w:r>
          </w:hyperlink>
          <w:r>
            <w:fldChar w:fldCharType="begin"/>
          </w:r>
          <w:r>
            <w:instrText xml:space="preserve"> PAGEREF _heading=h.1ci93xb \h </w:instrText>
          </w:r>
          <w:r>
            <w:fldChar w:fldCharType="separate"/>
          </w:r>
          <w:r>
            <w:rPr>
              <w:color w:val="000000"/>
            </w:rPr>
            <w:t>Communication with Applicant Process</w:t>
          </w:r>
          <w:r>
            <w:rPr>
              <w:color w:val="000000"/>
            </w:rPr>
            <w:tab/>
            <w:t>31</w:t>
          </w:r>
          <w:r>
            <w:fldChar w:fldCharType="end"/>
          </w:r>
        </w:p>
        <w:p w14:paraId="0000001F" w14:textId="77777777" w:rsidR="00FE7B64" w:rsidRDefault="00C96544">
          <w:pPr>
            <w:pBdr>
              <w:top w:val="nil"/>
              <w:left w:val="nil"/>
              <w:bottom w:val="nil"/>
              <w:right w:val="nil"/>
              <w:between w:val="nil"/>
            </w:pBdr>
            <w:tabs>
              <w:tab w:val="left" w:pos="1100"/>
              <w:tab w:val="right" w:leader="dot" w:pos="10862"/>
            </w:tabs>
            <w:spacing w:after="100"/>
            <w:ind w:left="240"/>
            <w:rPr>
              <w:rFonts w:ascii="Georgia" w:eastAsia="Georgia" w:hAnsi="Georgia" w:cs="Georgia"/>
              <w:color w:val="000000"/>
              <w:sz w:val="22"/>
              <w:szCs w:val="22"/>
            </w:rPr>
          </w:pPr>
          <w:hyperlink w:anchor="_heading=h.3whwml4">
            <w:r>
              <w:rPr>
                <w:color w:val="000000"/>
              </w:rPr>
              <w:t>3.12</w:t>
            </w:r>
          </w:hyperlink>
          <w:hyperlink w:anchor="_heading=h.3whwml4">
            <w:r>
              <w:rPr>
                <w:rFonts w:ascii="Georgia" w:eastAsia="Georgia" w:hAnsi="Georgia" w:cs="Georgia"/>
                <w:color w:val="000000"/>
                <w:sz w:val="22"/>
                <w:szCs w:val="22"/>
              </w:rPr>
              <w:tab/>
            </w:r>
          </w:hyperlink>
          <w:r>
            <w:fldChar w:fldCharType="begin"/>
          </w:r>
          <w:r>
            <w:instrText xml:space="preserve"> PAGEREF _heading=h.3whwml4 \h </w:instrText>
          </w:r>
          <w:r>
            <w:fldChar w:fldCharType="separate"/>
          </w:r>
          <w:r>
            <w:rPr>
              <w:color w:val="000000"/>
            </w:rPr>
            <w:t>Application Archiving Process</w:t>
          </w:r>
          <w:r>
            <w:rPr>
              <w:color w:val="000000"/>
            </w:rPr>
            <w:tab/>
            <w:t>32</w:t>
          </w:r>
          <w:r>
            <w:fldChar w:fldCharType="end"/>
          </w:r>
        </w:p>
        <w:p w14:paraId="00000020" w14:textId="77777777" w:rsidR="00FE7B64" w:rsidRDefault="00C96544">
          <w:pPr>
            <w:jc w:val="both"/>
            <w:rPr>
              <w:b/>
              <w:sz w:val="22"/>
              <w:szCs w:val="22"/>
            </w:rPr>
          </w:pPr>
          <w:r>
            <w:fldChar w:fldCharType="end"/>
          </w:r>
        </w:p>
      </w:sdtContent>
    </w:sdt>
    <w:p w14:paraId="00000021" w14:textId="77777777" w:rsidR="00FE7B64" w:rsidRDefault="00C96544">
      <w:pPr>
        <w:jc w:val="both"/>
        <w:rPr>
          <w:b/>
          <w:sz w:val="22"/>
          <w:szCs w:val="22"/>
        </w:rPr>
      </w:pPr>
      <w:r>
        <w:br w:type="page"/>
      </w:r>
    </w:p>
    <w:p w14:paraId="00000022" w14:textId="77777777" w:rsidR="00FE7B64" w:rsidRDefault="00FE7B64">
      <w:pPr>
        <w:jc w:val="both"/>
        <w:rPr>
          <w:b/>
          <w:sz w:val="22"/>
          <w:szCs w:val="22"/>
        </w:rPr>
      </w:pPr>
    </w:p>
    <w:p w14:paraId="310D3D53" w14:textId="3EE85C23" w:rsidR="007A5A17" w:rsidRDefault="007A5A17">
      <w:pPr>
        <w:pStyle w:val="Heading1"/>
        <w:numPr>
          <w:ilvl w:val="0"/>
          <w:numId w:val="9"/>
        </w:numPr>
        <w:spacing w:before="0" w:after="0"/>
        <w:jc w:val="both"/>
      </w:pPr>
      <w:bookmarkStart w:id="2" w:name="_heading=h.gjdgxs" w:colFirst="0" w:colLast="0"/>
      <w:bookmarkEnd w:id="2"/>
      <w:r>
        <w:t>Creation of User Account</w:t>
      </w:r>
    </w:p>
    <w:p w14:paraId="7C0D8E68" w14:textId="77777777" w:rsidR="00F541DD" w:rsidRDefault="00F541DD" w:rsidP="007A5A17"/>
    <w:p w14:paraId="45415B2F" w14:textId="17DED375" w:rsidR="007A5A17" w:rsidRDefault="0032043B" w:rsidP="007A5A17">
      <w:r>
        <w:t xml:space="preserve">The following form </w:t>
      </w:r>
      <w:r w:rsidR="00F541DD">
        <w:t xml:space="preserve">captures the user registration details which allows for the </w:t>
      </w:r>
      <w:proofErr w:type="spellStart"/>
      <w:r w:rsidR="00107D41">
        <w:t>the</w:t>
      </w:r>
      <w:proofErr w:type="spellEnd"/>
      <w:r w:rsidR="00107D41">
        <w:t xml:space="preserve"> ICT team to register the user and map the correct User Permissions </w:t>
      </w:r>
    </w:p>
    <w:p w14:paraId="1DB0741C" w14:textId="77777777" w:rsidR="00107D41" w:rsidRDefault="00107D41" w:rsidP="007A5A17"/>
    <w:p w14:paraId="7358669A" w14:textId="1C2A8F08" w:rsidR="00F541DD" w:rsidRDefault="00F541DD" w:rsidP="007A5A17">
      <w:r>
        <w:rPr>
          <w:noProof/>
        </w:rPr>
        <w:drawing>
          <wp:inline distT="0" distB="0" distL="0" distR="0" wp14:anchorId="27BDE513" wp14:editId="3F3C2ABE">
            <wp:extent cx="5040958" cy="6386512"/>
            <wp:effectExtent l="0" t="0" r="7620" b="0"/>
            <wp:docPr id="636439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439243" name=""/>
                    <pic:cNvPicPr/>
                  </pic:nvPicPr>
                  <pic:blipFill>
                    <a:blip r:embed="rId15"/>
                    <a:stretch>
                      <a:fillRect/>
                    </a:stretch>
                  </pic:blipFill>
                  <pic:spPr>
                    <a:xfrm>
                      <a:off x="0" y="0"/>
                      <a:ext cx="5042423" cy="6388368"/>
                    </a:xfrm>
                    <a:prstGeom prst="rect">
                      <a:avLst/>
                    </a:prstGeom>
                  </pic:spPr>
                </pic:pic>
              </a:graphicData>
            </a:graphic>
          </wp:inline>
        </w:drawing>
      </w:r>
    </w:p>
    <w:p w14:paraId="6B062693" w14:textId="77777777" w:rsidR="007A5A17" w:rsidRDefault="007A5A17" w:rsidP="007A5A17"/>
    <w:p w14:paraId="013FE39C" w14:textId="77777777" w:rsidR="00DA6E77" w:rsidRDefault="00DA6E77" w:rsidP="007A5A17"/>
    <w:p w14:paraId="54D1FA61" w14:textId="393864E3" w:rsidR="00DA6E77" w:rsidRDefault="00DA6E77" w:rsidP="007A5A17">
      <w:r>
        <w:lastRenderedPageBreak/>
        <w:t xml:space="preserve">User Creation </w:t>
      </w:r>
    </w:p>
    <w:p w14:paraId="1C52DED2" w14:textId="001F3E36" w:rsidR="00DA6E77" w:rsidRDefault="001962D9" w:rsidP="007A5A17">
      <w:r>
        <w:rPr>
          <w:noProof/>
        </w:rPr>
        <w:drawing>
          <wp:inline distT="0" distB="0" distL="0" distR="0" wp14:anchorId="49A2476D" wp14:editId="4E97A3BE">
            <wp:extent cx="6903720" cy="3154045"/>
            <wp:effectExtent l="0" t="0" r="0" b="8255"/>
            <wp:docPr id="16499359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935949" name="Picture 1" descr="A screenshot of a computer&#10;&#10;Description automatically generated"/>
                    <pic:cNvPicPr/>
                  </pic:nvPicPr>
                  <pic:blipFill>
                    <a:blip r:embed="rId16"/>
                    <a:stretch>
                      <a:fillRect/>
                    </a:stretch>
                  </pic:blipFill>
                  <pic:spPr>
                    <a:xfrm>
                      <a:off x="0" y="0"/>
                      <a:ext cx="6903720" cy="3154045"/>
                    </a:xfrm>
                    <a:prstGeom prst="rect">
                      <a:avLst/>
                    </a:prstGeom>
                  </pic:spPr>
                </pic:pic>
              </a:graphicData>
            </a:graphic>
          </wp:inline>
        </w:drawing>
      </w:r>
    </w:p>
    <w:p w14:paraId="18019F46" w14:textId="45371964" w:rsidR="003058F4" w:rsidRDefault="003058F4" w:rsidP="007A5A17">
      <w:r>
        <w:t xml:space="preserve">User Account Features </w:t>
      </w:r>
    </w:p>
    <w:p w14:paraId="4204E9CB" w14:textId="333FF93D" w:rsidR="003058F4" w:rsidRDefault="003058F4" w:rsidP="003058F4">
      <w:pPr>
        <w:pStyle w:val="ListParagraph"/>
        <w:numPr>
          <w:ilvl w:val="0"/>
          <w:numId w:val="11"/>
        </w:numPr>
      </w:pPr>
      <w:r>
        <w:t>Upload of the User Photo</w:t>
      </w:r>
    </w:p>
    <w:p w14:paraId="70A048C7" w14:textId="12F9C17B" w:rsidR="003058F4" w:rsidRDefault="000E5CEC" w:rsidP="003058F4">
      <w:pPr>
        <w:pStyle w:val="ListParagraph"/>
        <w:numPr>
          <w:ilvl w:val="0"/>
          <w:numId w:val="11"/>
        </w:numPr>
      </w:pPr>
      <w:r>
        <w:t>Save or Update the User Information</w:t>
      </w:r>
      <w:r>
        <w:tab/>
      </w:r>
    </w:p>
    <w:p w14:paraId="15BC1BCF" w14:textId="0970866A" w:rsidR="00DA6E77" w:rsidRDefault="000E5CEC" w:rsidP="007A5A17">
      <w:pPr>
        <w:pStyle w:val="ListParagraph"/>
        <w:numPr>
          <w:ilvl w:val="0"/>
          <w:numId w:val="11"/>
        </w:numPr>
      </w:pPr>
      <w:r>
        <w:t xml:space="preserve">Filling in the user details based on the fill user registration </w:t>
      </w:r>
      <w:proofErr w:type="gramStart"/>
      <w:r>
        <w:t>form</w:t>
      </w:r>
      <w:proofErr w:type="gramEnd"/>
    </w:p>
    <w:p w14:paraId="6D7845F5" w14:textId="5E279608" w:rsidR="00DA6E77" w:rsidRDefault="00DA6E77" w:rsidP="007A5A17">
      <w:r>
        <w:t>Mapping of the User Permissions</w:t>
      </w:r>
    </w:p>
    <w:p w14:paraId="18907406" w14:textId="4F515E1D" w:rsidR="00DA6E77" w:rsidRDefault="003058F4" w:rsidP="007A5A17">
      <w:r>
        <w:rPr>
          <w:noProof/>
        </w:rPr>
        <w:drawing>
          <wp:inline distT="0" distB="0" distL="0" distR="0" wp14:anchorId="7F94500E" wp14:editId="434B521C">
            <wp:extent cx="6903720" cy="3081655"/>
            <wp:effectExtent l="0" t="0" r="0" b="4445"/>
            <wp:docPr id="5390906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090686" name="Picture 1" descr="A screenshot of a computer&#10;&#10;Description automatically generated"/>
                    <pic:cNvPicPr/>
                  </pic:nvPicPr>
                  <pic:blipFill>
                    <a:blip r:embed="rId17"/>
                    <a:stretch>
                      <a:fillRect/>
                    </a:stretch>
                  </pic:blipFill>
                  <pic:spPr>
                    <a:xfrm>
                      <a:off x="0" y="0"/>
                      <a:ext cx="6903720" cy="3081655"/>
                    </a:xfrm>
                    <a:prstGeom prst="rect">
                      <a:avLst/>
                    </a:prstGeom>
                  </pic:spPr>
                </pic:pic>
              </a:graphicData>
            </a:graphic>
          </wp:inline>
        </w:drawing>
      </w:r>
    </w:p>
    <w:p w14:paraId="700C59FE" w14:textId="77777777" w:rsidR="00DA6E77" w:rsidRDefault="00DA6E77" w:rsidP="007A5A17"/>
    <w:p w14:paraId="0D286574" w14:textId="77777777" w:rsidR="00DA6E77" w:rsidRPr="007A5A17" w:rsidRDefault="00DA6E77" w:rsidP="007A5A17"/>
    <w:p w14:paraId="00000023" w14:textId="5F49E619" w:rsidR="00FE7B64" w:rsidRDefault="00C96544">
      <w:pPr>
        <w:pStyle w:val="Heading1"/>
        <w:numPr>
          <w:ilvl w:val="0"/>
          <w:numId w:val="9"/>
        </w:numPr>
        <w:spacing w:before="0" w:after="0"/>
        <w:jc w:val="both"/>
      </w:pPr>
      <w:r>
        <w:lastRenderedPageBreak/>
        <w:t xml:space="preserve">System Login </w:t>
      </w:r>
    </w:p>
    <w:p w14:paraId="00000024" w14:textId="77777777" w:rsidR="00FE7B64" w:rsidRDefault="00C96544">
      <w:pPr>
        <w:ind w:left="255"/>
        <w:jc w:val="both"/>
        <w:rPr>
          <w:sz w:val="22"/>
          <w:szCs w:val="22"/>
        </w:rPr>
      </w:pPr>
      <w:r>
        <w:rPr>
          <w:sz w:val="22"/>
          <w:szCs w:val="22"/>
        </w:rPr>
        <w:t xml:space="preserve"> The user will be required to input the credentials (Email Address and password) and click </w:t>
      </w:r>
      <w:r>
        <w:rPr>
          <w:b/>
          <w:sz w:val="22"/>
          <w:szCs w:val="22"/>
        </w:rPr>
        <w:t>lo</w:t>
      </w:r>
      <w:sdt>
        <w:sdtPr>
          <w:tag w:val="goog_rdk_1"/>
          <w:id w:val="524226123"/>
        </w:sdtPr>
        <w:sdtEndPr/>
        <w:sdtContent>
          <w:commentRangeStart w:id="3"/>
          <w:commentRangeStart w:id="4"/>
          <w:commentRangeStart w:id="5"/>
        </w:sdtContent>
      </w:sdt>
      <w:r>
        <w:rPr>
          <w:b/>
          <w:sz w:val="22"/>
          <w:szCs w:val="22"/>
        </w:rPr>
        <w:t>g in</w:t>
      </w:r>
      <w:r>
        <w:rPr>
          <w:sz w:val="22"/>
          <w:szCs w:val="22"/>
        </w:rPr>
        <w:t>.</w:t>
      </w:r>
      <w:commentRangeEnd w:id="3"/>
      <w:r>
        <w:commentReference w:id="3"/>
      </w:r>
      <w:commentRangeEnd w:id="4"/>
      <w:r w:rsidR="007A5A17">
        <w:rPr>
          <w:rStyle w:val="CommentReference"/>
        </w:rPr>
        <w:commentReference w:id="4"/>
      </w:r>
      <w:commentRangeEnd w:id="5"/>
      <w:r w:rsidR="005E117B">
        <w:rPr>
          <w:rStyle w:val="CommentReference"/>
        </w:rPr>
        <w:commentReference w:id="5"/>
      </w:r>
    </w:p>
    <w:p w14:paraId="00000025" w14:textId="77777777" w:rsidR="00FE7B64" w:rsidRDefault="00C96544">
      <w:pPr>
        <w:jc w:val="both"/>
        <w:rPr>
          <w:sz w:val="22"/>
          <w:szCs w:val="22"/>
        </w:rPr>
      </w:pPr>
      <w:r>
        <w:rPr>
          <w:noProof/>
          <w:sz w:val="22"/>
          <w:szCs w:val="22"/>
        </w:rPr>
        <w:drawing>
          <wp:inline distT="0" distB="0" distL="0" distR="0" wp14:anchorId="4023448E" wp14:editId="2409D068">
            <wp:extent cx="3940846" cy="2198802"/>
            <wp:effectExtent l="0" t="0" r="0" b="0"/>
            <wp:docPr id="392"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8"/>
                    <a:srcRect/>
                    <a:stretch>
                      <a:fillRect/>
                    </a:stretch>
                  </pic:blipFill>
                  <pic:spPr>
                    <a:xfrm>
                      <a:off x="0" y="0"/>
                      <a:ext cx="3940846" cy="2198802"/>
                    </a:xfrm>
                    <a:prstGeom prst="rect">
                      <a:avLst/>
                    </a:prstGeom>
                    <a:ln/>
                  </pic:spPr>
                </pic:pic>
              </a:graphicData>
            </a:graphic>
          </wp:inline>
        </w:drawing>
      </w:r>
    </w:p>
    <w:p w14:paraId="00000026" w14:textId="77777777" w:rsidR="00FE7B64" w:rsidRDefault="00C96544">
      <w:pPr>
        <w:pStyle w:val="Heading3"/>
        <w:numPr>
          <w:ilvl w:val="2"/>
          <w:numId w:val="9"/>
        </w:numPr>
      </w:pPr>
      <w:bookmarkStart w:id="6" w:name="_heading=h.30j0zll" w:colFirst="0" w:colLast="0"/>
      <w:bookmarkEnd w:id="6"/>
      <w:r>
        <w:t xml:space="preserve"> User login process</w:t>
      </w:r>
    </w:p>
    <w:p w14:paraId="00000027" w14:textId="77777777" w:rsidR="00FE7B64" w:rsidRDefault="00C96544">
      <w:pPr>
        <w:numPr>
          <w:ilvl w:val="0"/>
          <w:numId w:val="4"/>
        </w:numPr>
        <w:pBdr>
          <w:top w:val="nil"/>
          <w:left w:val="nil"/>
          <w:bottom w:val="nil"/>
          <w:right w:val="nil"/>
          <w:between w:val="nil"/>
        </w:pBdr>
        <w:spacing w:before="100"/>
        <w:jc w:val="both"/>
        <w:rPr>
          <w:color w:val="000000"/>
          <w:sz w:val="22"/>
          <w:szCs w:val="22"/>
        </w:rPr>
      </w:pPr>
      <w:r>
        <w:rPr>
          <w:color w:val="000000"/>
          <w:sz w:val="22"/>
          <w:szCs w:val="22"/>
        </w:rPr>
        <w:t>Step 1.  Enter the User Email Address-User is required to enter a valid Email Address that is associated with the account.</w:t>
      </w:r>
    </w:p>
    <w:p w14:paraId="00000028" w14:textId="77777777" w:rsidR="00FE7B64" w:rsidRDefault="00C96544">
      <w:pPr>
        <w:numPr>
          <w:ilvl w:val="0"/>
          <w:numId w:val="4"/>
        </w:numPr>
        <w:pBdr>
          <w:top w:val="nil"/>
          <w:left w:val="nil"/>
          <w:bottom w:val="nil"/>
          <w:right w:val="nil"/>
          <w:between w:val="nil"/>
        </w:pBdr>
        <w:jc w:val="both"/>
        <w:rPr>
          <w:color w:val="000000"/>
          <w:sz w:val="22"/>
          <w:szCs w:val="22"/>
        </w:rPr>
      </w:pPr>
      <w:r>
        <w:rPr>
          <w:color w:val="000000"/>
          <w:sz w:val="22"/>
          <w:szCs w:val="22"/>
        </w:rPr>
        <w:t>Step 2.  Enter User Password-User is required to enter a secure password associated with the account.</w:t>
      </w:r>
    </w:p>
    <w:p w14:paraId="00000029" w14:textId="77777777" w:rsidR="00FE7B64" w:rsidRDefault="00C96544">
      <w:pPr>
        <w:numPr>
          <w:ilvl w:val="0"/>
          <w:numId w:val="4"/>
        </w:numPr>
        <w:pBdr>
          <w:top w:val="nil"/>
          <w:left w:val="nil"/>
          <w:bottom w:val="nil"/>
          <w:right w:val="nil"/>
          <w:between w:val="nil"/>
        </w:pBdr>
        <w:jc w:val="both"/>
        <w:rPr>
          <w:color w:val="000000"/>
          <w:sz w:val="22"/>
          <w:szCs w:val="22"/>
        </w:rPr>
      </w:pPr>
      <w:r>
        <w:rPr>
          <w:color w:val="000000"/>
          <w:sz w:val="22"/>
          <w:szCs w:val="22"/>
        </w:rPr>
        <w:t>Step 3.  Click the Login button to navigate to the Main dashboard-After a user has entered a valid Email Address and password should click the login button to navigate to the main page (Dashboard).</w:t>
      </w:r>
    </w:p>
    <w:p w14:paraId="0000002A" w14:textId="77777777" w:rsidR="00FE7B64" w:rsidRDefault="00C96544">
      <w:pPr>
        <w:numPr>
          <w:ilvl w:val="0"/>
          <w:numId w:val="4"/>
        </w:numPr>
        <w:pBdr>
          <w:top w:val="nil"/>
          <w:left w:val="nil"/>
          <w:bottom w:val="nil"/>
          <w:right w:val="nil"/>
          <w:between w:val="nil"/>
        </w:pBdr>
        <w:spacing w:after="200"/>
        <w:jc w:val="both"/>
        <w:rPr>
          <w:color w:val="000000"/>
          <w:sz w:val="22"/>
          <w:szCs w:val="22"/>
        </w:rPr>
      </w:pPr>
      <w:r>
        <w:rPr>
          <w:color w:val="000000"/>
          <w:sz w:val="22"/>
          <w:szCs w:val="22"/>
        </w:rPr>
        <w:t>Step 4.  Click Forgot Password button-This button is helpful when a user is not able to remember the password associated with the account. This helps in resetting the password.</w:t>
      </w:r>
    </w:p>
    <w:p w14:paraId="0000002B" w14:textId="77777777" w:rsidR="00FE7B64" w:rsidRDefault="00FE7B64">
      <w:pPr>
        <w:jc w:val="both"/>
        <w:rPr>
          <w:sz w:val="22"/>
          <w:szCs w:val="22"/>
        </w:rPr>
      </w:pPr>
    </w:p>
    <w:p w14:paraId="0000002C" w14:textId="77777777" w:rsidR="00FE7B64" w:rsidRDefault="00C96544">
      <w:pPr>
        <w:jc w:val="both"/>
        <w:rPr>
          <w:sz w:val="22"/>
          <w:szCs w:val="22"/>
        </w:rPr>
      </w:pPr>
      <w:sdt>
        <w:sdtPr>
          <w:tag w:val="goog_rdk_3"/>
          <w:id w:val="-835372260"/>
        </w:sdtPr>
        <w:sdtEndPr/>
        <w:sdtContent>
          <w:del w:id="7" w:author="pacifique ndayishimiye" w:date="2024-01-26T08:03:00Z">
            <w:r>
              <w:rPr>
                <w:sz w:val="22"/>
                <w:szCs w:val="22"/>
              </w:rPr>
              <w:delText xml:space="preserve"> </w:delText>
            </w:r>
          </w:del>
        </w:sdtContent>
      </w:sdt>
      <w:r>
        <w:rPr>
          <w:sz w:val="22"/>
          <w:szCs w:val="22"/>
        </w:rPr>
        <w:t>When the user fails to enter the correct Email Address and password the system will give an error message with a login failure notification and the number of remaining login attempts.</w:t>
      </w:r>
    </w:p>
    <w:p w14:paraId="0000002D" w14:textId="77777777" w:rsidR="00FE7B64" w:rsidRDefault="00FE7B64">
      <w:pPr>
        <w:jc w:val="both"/>
        <w:rPr>
          <w:sz w:val="22"/>
          <w:szCs w:val="22"/>
        </w:rPr>
      </w:pPr>
    </w:p>
    <w:p w14:paraId="0000002E" w14:textId="77777777" w:rsidR="00FE7B64" w:rsidRDefault="00C96544">
      <w:pPr>
        <w:pStyle w:val="Heading3"/>
        <w:numPr>
          <w:ilvl w:val="2"/>
          <w:numId w:val="9"/>
        </w:numPr>
      </w:pPr>
      <w:bookmarkStart w:id="8" w:name="_heading=h.1fob9te" w:colFirst="0" w:colLast="0"/>
      <w:bookmarkEnd w:id="8"/>
      <w:r>
        <w:t xml:space="preserve"> Password </w:t>
      </w:r>
      <w:proofErr w:type="gramStart"/>
      <w:r>
        <w:t>reset</w:t>
      </w:r>
      <w:proofErr w:type="gramEnd"/>
    </w:p>
    <w:p w14:paraId="0000002F" w14:textId="6AD88EF3" w:rsidR="00FE7B64" w:rsidRDefault="00C96544">
      <w:pPr>
        <w:jc w:val="both"/>
        <w:rPr>
          <w:sz w:val="22"/>
          <w:szCs w:val="22"/>
        </w:rPr>
      </w:pPr>
      <w:r>
        <w:rPr>
          <w:sz w:val="22"/>
          <w:szCs w:val="22"/>
        </w:rPr>
        <w:t xml:space="preserve">One can initialize the password reset process by </w:t>
      </w:r>
      <w:sdt>
        <w:sdtPr>
          <w:tag w:val="goog_rdk_4"/>
          <w:id w:val="-427428177"/>
        </w:sdtPr>
        <w:sdtEndPr/>
        <w:sdtContent>
          <w:ins w:id="9" w:author="pacifique ndayishimiye" w:date="2024-01-26T08:03:00Z">
            <w:r>
              <w:rPr>
                <w:sz w:val="22"/>
                <w:szCs w:val="22"/>
              </w:rPr>
              <w:t>clicking the Forgot</w:t>
            </w:r>
          </w:ins>
        </w:sdtContent>
      </w:sdt>
      <w:sdt>
        <w:sdtPr>
          <w:tag w:val="goog_rdk_5"/>
          <w:id w:val="21061761"/>
          <w:showingPlcHdr/>
        </w:sdtPr>
        <w:sdtEndPr/>
        <w:sdtContent>
          <w:r w:rsidR="00574EE2">
            <w:t xml:space="preserve">     </w:t>
          </w:r>
        </w:sdtContent>
      </w:sdt>
      <w:r>
        <w:rPr>
          <w:sz w:val="22"/>
          <w:szCs w:val="22"/>
        </w:rPr>
        <w:t xml:space="preserve"> Password button. </w:t>
      </w:r>
    </w:p>
    <w:p w14:paraId="00000030" w14:textId="77777777" w:rsidR="00FE7B64" w:rsidRDefault="00C96544">
      <w:pPr>
        <w:jc w:val="both"/>
        <w:rPr>
          <w:sz w:val="22"/>
          <w:szCs w:val="22"/>
        </w:rPr>
      </w:pPr>
      <w:r>
        <w:rPr>
          <w:noProof/>
          <w:sz w:val="22"/>
          <w:szCs w:val="22"/>
        </w:rPr>
        <w:lastRenderedPageBreak/>
        <w:drawing>
          <wp:inline distT="0" distB="0" distL="0" distR="0" wp14:anchorId="278CF0F0" wp14:editId="6503E1C8">
            <wp:extent cx="3883545" cy="2094844"/>
            <wp:effectExtent l="0" t="0" r="0" b="0"/>
            <wp:docPr id="391"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9"/>
                    <a:srcRect/>
                    <a:stretch>
                      <a:fillRect/>
                    </a:stretch>
                  </pic:blipFill>
                  <pic:spPr>
                    <a:xfrm>
                      <a:off x="0" y="0"/>
                      <a:ext cx="3883545" cy="2094844"/>
                    </a:xfrm>
                    <a:prstGeom prst="rect">
                      <a:avLst/>
                    </a:prstGeom>
                    <a:ln/>
                  </pic:spPr>
                </pic:pic>
              </a:graphicData>
            </a:graphic>
          </wp:inline>
        </w:drawing>
      </w:r>
      <w:r>
        <w:rPr>
          <w:noProof/>
        </w:rPr>
        <mc:AlternateContent>
          <mc:Choice Requires="wps">
            <w:drawing>
              <wp:anchor distT="0" distB="0" distL="114300" distR="114300" simplePos="0" relativeHeight="251661312" behindDoc="0" locked="0" layoutInCell="1" hidden="0" allowOverlap="1" wp14:anchorId="60F99124" wp14:editId="614209F6">
                <wp:simplePos x="0" y="0"/>
                <wp:positionH relativeFrom="column">
                  <wp:posOffset>2438400</wp:posOffset>
                </wp:positionH>
                <wp:positionV relativeFrom="paragraph">
                  <wp:posOffset>1282700</wp:posOffset>
                </wp:positionV>
                <wp:extent cx="181610" cy="156210"/>
                <wp:effectExtent l="0" t="0" r="0" b="0"/>
                <wp:wrapNone/>
                <wp:docPr id="353" name="Rectangle 353"/>
                <wp:cNvGraphicFramePr/>
                <a:graphic xmlns:a="http://schemas.openxmlformats.org/drawingml/2006/main">
                  <a:graphicData uri="http://schemas.microsoft.com/office/word/2010/wordprocessingShape">
                    <wps:wsp>
                      <wps:cNvSpPr/>
                      <wps:spPr>
                        <a:xfrm>
                          <a:off x="5259958" y="3706658"/>
                          <a:ext cx="172085" cy="146685"/>
                        </a:xfrm>
                        <a:prstGeom prst="rect">
                          <a:avLst/>
                        </a:prstGeom>
                        <a:solidFill>
                          <a:srgbClr val="FFFFFF"/>
                        </a:solidFill>
                        <a:ln>
                          <a:noFill/>
                        </a:ln>
                      </wps:spPr>
                      <wps:txbx>
                        <w:txbxContent>
                          <w:p w14:paraId="72431836" w14:textId="77777777" w:rsidR="00FE7B64" w:rsidRDefault="00FE7B64">
                            <w:pPr>
                              <w:spacing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60F99124" id="Rectangle 353" o:spid="_x0000_s1027" style="position:absolute;left:0;text-align:left;margin-left:192pt;margin-top:101pt;width:14.3pt;height:12.3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" stroked="f">
                <v:textbox inset="2.53958mm,2.53958mm,2.53958mm,2.53958mm">
                  <w:txbxContent>
                    <w:p w14:paraId="72431836" w14:textId="77777777" w:rsidR="00FE7B64" w:rsidRDefault="00FE7B64">
                      <w:pPr>
                        <w:spacing w:line="240" w:lineRule="auto"/>
                        <w:textDirection w:val="btLr"/>
                      </w:pPr>
                    </w:p>
                  </w:txbxContent>
                </v:textbox>
              </v:rect>
            </w:pict>
          </mc:Fallback>
        </mc:AlternateContent>
      </w:r>
    </w:p>
    <w:p w14:paraId="00000031" w14:textId="77777777" w:rsidR="00FE7B64" w:rsidRDefault="00C96544">
      <w:pPr>
        <w:jc w:val="both"/>
        <w:rPr>
          <w:sz w:val="22"/>
          <w:szCs w:val="22"/>
        </w:rPr>
      </w:pPr>
      <w:r>
        <w:rPr>
          <w:sz w:val="22"/>
          <w:szCs w:val="22"/>
        </w:rPr>
        <w:t xml:space="preserve">The process of password reset involves the following </w:t>
      </w:r>
      <w:proofErr w:type="gramStart"/>
      <w:r>
        <w:rPr>
          <w:sz w:val="22"/>
          <w:szCs w:val="22"/>
        </w:rPr>
        <w:t>steps</w:t>
      </w:r>
      <w:proofErr w:type="gramEnd"/>
      <w:r>
        <w:rPr>
          <w:sz w:val="22"/>
          <w:szCs w:val="22"/>
        </w:rPr>
        <w:t xml:space="preserve"> </w:t>
      </w:r>
    </w:p>
    <w:p w14:paraId="00000032" w14:textId="77777777" w:rsidR="00FE7B64" w:rsidRDefault="00C96544">
      <w:pPr>
        <w:numPr>
          <w:ilvl w:val="0"/>
          <w:numId w:val="6"/>
        </w:numPr>
        <w:pBdr>
          <w:top w:val="nil"/>
          <w:left w:val="nil"/>
          <w:bottom w:val="nil"/>
          <w:right w:val="nil"/>
          <w:between w:val="nil"/>
        </w:pBdr>
        <w:spacing w:before="100"/>
        <w:jc w:val="both"/>
        <w:rPr>
          <w:color w:val="000000"/>
          <w:sz w:val="22"/>
          <w:szCs w:val="22"/>
        </w:rPr>
      </w:pPr>
      <w:r>
        <w:rPr>
          <w:color w:val="000000"/>
          <w:sz w:val="22"/>
          <w:szCs w:val="22"/>
        </w:rPr>
        <w:t>Step 1.  Enter Registered Email Address-User is required to enter the Email Address registered with the account one is trying to reset a password.</w:t>
      </w:r>
    </w:p>
    <w:p w14:paraId="00000033" w14:textId="77777777" w:rsidR="00FE7B64" w:rsidRDefault="00C96544">
      <w:pPr>
        <w:numPr>
          <w:ilvl w:val="0"/>
          <w:numId w:val="6"/>
        </w:numPr>
        <w:pBdr>
          <w:top w:val="nil"/>
          <w:left w:val="nil"/>
          <w:bottom w:val="nil"/>
          <w:right w:val="nil"/>
          <w:between w:val="nil"/>
        </w:pBdr>
        <w:spacing w:after="200"/>
        <w:jc w:val="both"/>
        <w:rPr>
          <w:color w:val="000000"/>
          <w:sz w:val="22"/>
          <w:szCs w:val="22"/>
        </w:rPr>
      </w:pPr>
      <w:r>
        <w:rPr>
          <w:color w:val="000000"/>
          <w:sz w:val="22"/>
          <w:szCs w:val="22"/>
        </w:rPr>
        <w:t xml:space="preserve">Step2.  Click the Reset Password button--After a user has entered the Registered Email Address should click the Reset. </w:t>
      </w:r>
    </w:p>
    <w:p w14:paraId="00000034" w14:textId="77777777" w:rsidR="00FE7B64" w:rsidRDefault="00C96544">
      <w:pPr>
        <w:jc w:val="both"/>
        <w:rPr>
          <w:sz w:val="22"/>
          <w:szCs w:val="22"/>
        </w:rPr>
      </w:pPr>
      <w:r>
        <w:rPr>
          <w:noProof/>
          <w:sz w:val="22"/>
          <w:szCs w:val="22"/>
        </w:rPr>
        <w:drawing>
          <wp:inline distT="0" distB="0" distL="0" distR="0" wp14:anchorId="3D85142F" wp14:editId="3564258B">
            <wp:extent cx="2266792" cy="500184"/>
            <wp:effectExtent l="0" t="0" r="0" b="0"/>
            <wp:docPr id="395"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0"/>
                    <a:srcRect l="1798" t="11839" r="2239" b="8596"/>
                    <a:stretch>
                      <a:fillRect/>
                    </a:stretch>
                  </pic:blipFill>
                  <pic:spPr>
                    <a:xfrm>
                      <a:off x="0" y="0"/>
                      <a:ext cx="2266792" cy="500184"/>
                    </a:xfrm>
                    <a:prstGeom prst="rect">
                      <a:avLst/>
                    </a:prstGeom>
                    <a:ln/>
                  </pic:spPr>
                </pic:pic>
              </a:graphicData>
            </a:graphic>
          </wp:inline>
        </w:drawing>
      </w:r>
    </w:p>
    <w:p w14:paraId="00000035" w14:textId="77777777" w:rsidR="00FE7B64" w:rsidRDefault="00FE7B64">
      <w:pPr>
        <w:jc w:val="both"/>
        <w:rPr>
          <w:sz w:val="22"/>
          <w:szCs w:val="22"/>
        </w:rPr>
      </w:pPr>
    </w:p>
    <w:p w14:paraId="00000036" w14:textId="77777777" w:rsidR="00FE7B64" w:rsidRDefault="00FE7B64">
      <w:pPr>
        <w:jc w:val="both"/>
        <w:rPr>
          <w:sz w:val="22"/>
          <w:szCs w:val="22"/>
        </w:rPr>
      </w:pPr>
    </w:p>
    <w:p w14:paraId="00000037" w14:textId="77777777" w:rsidR="00FE7B64" w:rsidRDefault="00FE7B64">
      <w:pPr>
        <w:jc w:val="both"/>
        <w:rPr>
          <w:sz w:val="22"/>
          <w:szCs w:val="22"/>
        </w:rPr>
      </w:pPr>
    </w:p>
    <w:p w14:paraId="00000038" w14:textId="77777777" w:rsidR="00FE7B64" w:rsidRDefault="00FE7B64">
      <w:pPr>
        <w:jc w:val="both"/>
        <w:rPr>
          <w:sz w:val="22"/>
          <w:szCs w:val="22"/>
        </w:rPr>
      </w:pPr>
    </w:p>
    <w:p w14:paraId="00000039" w14:textId="77777777" w:rsidR="00FE7B64" w:rsidRDefault="00FE7B64">
      <w:pPr>
        <w:jc w:val="both"/>
        <w:rPr>
          <w:sz w:val="22"/>
          <w:szCs w:val="22"/>
        </w:rPr>
      </w:pPr>
    </w:p>
    <w:p w14:paraId="0000003A" w14:textId="77777777" w:rsidR="00FE7B64" w:rsidRDefault="00FE7B64">
      <w:pPr>
        <w:jc w:val="both"/>
        <w:rPr>
          <w:sz w:val="22"/>
          <w:szCs w:val="22"/>
        </w:rPr>
      </w:pPr>
    </w:p>
    <w:p w14:paraId="0000003B" w14:textId="77777777" w:rsidR="00FE7B64" w:rsidRDefault="00FE7B64">
      <w:pPr>
        <w:jc w:val="both"/>
        <w:rPr>
          <w:sz w:val="22"/>
          <w:szCs w:val="22"/>
        </w:rPr>
      </w:pPr>
    </w:p>
    <w:p w14:paraId="0000003C" w14:textId="77777777" w:rsidR="00FE7B64" w:rsidRDefault="00FE7B64">
      <w:pPr>
        <w:jc w:val="both"/>
        <w:rPr>
          <w:sz w:val="22"/>
          <w:szCs w:val="22"/>
        </w:rPr>
      </w:pPr>
    </w:p>
    <w:p w14:paraId="0000003D" w14:textId="77777777" w:rsidR="00FE7B64" w:rsidRDefault="00FE7B64">
      <w:pPr>
        <w:jc w:val="both"/>
        <w:rPr>
          <w:sz w:val="22"/>
          <w:szCs w:val="22"/>
        </w:rPr>
      </w:pPr>
    </w:p>
    <w:p w14:paraId="0000003E" w14:textId="77777777" w:rsidR="00FE7B64" w:rsidRDefault="00FE7B64">
      <w:pPr>
        <w:jc w:val="both"/>
        <w:rPr>
          <w:sz w:val="22"/>
          <w:szCs w:val="22"/>
        </w:rPr>
      </w:pPr>
    </w:p>
    <w:p w14:paraId="0000003F" w14:textId="77777777" w:rsidR="00FE7B64" w:rsidRDefault="00FE7B64">
      <w:pPr>
        <w:jc w:val="both"/>
        <w:rPr>
          <w:sz w:val="22"/>
          <w:szCs w:val="22"/>
        </w:rPr>
      </w:pPr>
    </w:p>
    <w:p w14:paraId="00000040" w14:textId="77777777" w:rsidR="00FE7B64" w:rsidRDefault="00FE7B64">
      <w:pPr>
        <w:jc w:val="both"/>
        <w:rPr>
          <w:sz w:val="22"/>
          <w:szCs w:val="22"/>
        </w:rPr>
      </w:pPr>
    </w:p>
    <w:p w14:paraId="00000041" w14:textId="77777777" w:rsidR="00FE7B64" w:rsidRDefault="00FE7B64">
      <w:pPr>
        <w:jc w:val="both"/>
        <w:rPr>
          <w:sz w:val="22"/>
          <w:szCs w:val="22"/>
        </w:rPr>
      </w:pPr>
    </w:p>
    <w:p w14:paraId="00000042" w14:textId="77777777" w:rsidR="00FE7B64" w:rsidRDefault="00FE7B64">
      <w:pPr>
        <w:jc w:val="both"/>
        <w:rPr>
          <w:sz w:val="22"/>
          <w:szCs w:val="22"/>
        </w:rPr>
      </w:pPr>
    </w:p>
    <w:sdt>
      <w:sdtPr>
        <w:tag w:val="goog_rdk_8"/>
        <w:id w:val="-2115960362"/>
      </w:sdtPr>
      <w:sdtEndPr/>
      <w:sdtContent>
        <w:p w14:paraId="00000043" w14:textId="77777777" w:rsidR="00FE7B64" w:rsidRDefault="00C96544">
          <w:pPr>
            <w:jc w:val="both"/>
            <w:rPr>
              <w:ins w:id="10" w:author="pacifique ndayishimiye" w:date="2024-01-26T08:03:00Z"/>
              <w:sz w:val="22"/>
              <w:szCs w:val="22"/>
            </w:rPr>
          </w:pPr>
          <w:sdt>
            <w:sdtPr>
              <w:tag w:val="goog_rdk_7"/>
              <w:id w:val="638152333"/>
            </w:sdtPr>
            <w:sdtEndPr/>
            <w:sdtContent/>
          </w:sdt>
        </w:p>
      </w:sdtContent>
    </w:sdt>
    <w:p w14:paraId="00000044" w14:textId="77777777" w:rsidR="00FE7B64" w:rsidRDefault="00FE7B64">
      <w:pPr>
        <w:jc w:val="both"/>
        <w:rPr>
          <w:sz w:val="22"/>
          <w:szCs w:val="22"/>
        </w:rPr>
      </w:pPr>
    </w:p>
    <w:p w14:paraId="00000045" w14:textId="77777777" w:rsidR="00FE7B64" w:rsidRDefault="00C96544">
      <w:pPr>
        <w:pStyle w:val="Heading1"/>
        <w:numPr>
          <w:ilvl w:val="0"/>
          <w:numId w:val="9"/>
        </w:numPr>
        <w:tabs>
          <w:tab w:val="left" w:pos="7140"/>
        </w:tabs>
        <w:spacing w:before="0" w:after="0"/>
        <w:jc w:val="both"/>
      </w:pPr>
      <w:bookmarkStart w:id="11" w:name="_heading=h.3znysh7" w:colFirst="0" w:colLast="0"/>
      <w:bookmarkEnd w:id="11"/>
      <w:r>
        <w:lastRenderedPageBreak/>
        <w:t>Inspection Module</w:t>
      </w:r>
      <w:r>
        <w:tab/>
      </w:r>
    </w:p>
    <w:bookmarkStart w:id="12" w:name="_heading=h.2et92p0" w:colFirst="0" w:colLast="0" w:displacedByCustomXml="next"/>
    <w:bookmarkEnd w:id="12" w:displacedByCustomXml="next"/>
    <w:sdt>
      <w:sdtPr>
        <w:tag w:val="goog_rdk_9"/>
        <w:id w:val="-911310996"/>
      </w:sdtPr>
      <w:sdtEndPr/>
      <w:sdtContent>
        <w:p w14:paraId="00000046" w14:textId="77777777" w:rsidR="00FE7B64" w:rsidRDefault="00C96544" w:rsidP="00FE7B64">
          <w:pPr>
            <w:pStyle w:val="Heading3"/>
            <w:numPr>
              <w:ilvl w:val="2"/>
              <w:numId w:val="9"/>
            </w:numPr>
            <w:ind w:left="900"/>
            <w:pPrChange w:id="13" w:author="pacifique ndayishimiye" w:date="2024-01-26T08:05:00Z">
              <w:pPr>
                <w:pStyle w:val="Heading3"/>
                <w:numPr>
                  <w:numId w:val="9"/>
                </w:numPr>
                <w:ind w:left="2704" w:hanging="720"/>
              </w:pPr>
            </w:pPrChange>
          </w:pPr>
          <w:r>
            <w:t>GMP Inspection</w:t>
          </w:r>
        </w:p>
      </w:sdtContent>
    </w:sdt>
    <w:p w14:paraId="00000047" w14:textId="77777777" w:rsidR="00FE7B64" w:rsidRDefault="00C96544">
      <w:pPr>
        <w:spacing w:after="160" w:line="259" w:lineRule="auto"/>
        <w:rPr>
          <w:color w:val="4D5156"/>
          <w:sz w:val="22"/>
          <w:szCs w:val="22"/>
          <w:highlight w:val="white"/>
        </w:rPr>
      </w:pPr>
      <w:r>
        <w:rPr>
          <w:b/>
          <w:color w:val="000000"/>
          <w:sz w:val="22"/>
          <w:szCs w:val="22"/>
          <w:highlight w:val="white"/>
        </w:rPr>
        <w:t>Good Manufacturing Practice</w:t>
      </w:r>
      <w:r>
        <w:rPr>
          <w:b/>
          <w:sz w:val="22"/>
          <w:szCs w:val="22"/>
          <w:highlight w:val="white"/>
        </w:rPr>
        <w:t> (</w:t>
      </w:r>
      <w:r>
        <w:rPr>
          <w:b/>
          <w:color w:val="000000"/>
          <w:sz w:val="22"/>
          <w:szCs w:val="22"/>
          <w:highlight w:val="white"/>
        </w:rPr>
        <w:t>GMP</w:t>
      </w:r>
      <w:r>
        <w:rPr>
          <w:b/>
          <w:sz w:val="22"/>
          <w:szCs w:val="22"/>
          <w:highlight w:val="white"/>
        </w:rPr>
        <w:t>)</w:t>
      </w:r>
      <w:r>
        <w:rPr>
          <w:sz w:val="22"/>
          <w:szCs w:val="22"/>
          <w:highlight w:val="white"/>
        </w:rPr>
        <w:t xml:space="preserve"> is a system for ensuring that products are consistently produced and controlled according to quality standards.</w:t>
      </w:r>
    </w:p>
    <w:p w14:paraId="00000048" w14:textId="1EAD4903" w:rsidR="00FE7B64" w:rsidRDefault="00C96544">
      <w:pPr>
        <w:jc w:val="both"/>
        <w:rPr>
          <w:sz w:val="22"/>
          <w:szCs w:val="22"/>
        </w:rPr>
      </w:pPr>
      <w:r>
        <w:rPr>
          <w:sz w:val="22"/>
          <w:szCs w:val="22"/>
        </w:rPr>
        <w:t xml:space="preserve">1. While at the dashboard the user will be required to navigate </w:t>
      </w:r>
      <w:sdt>
        <w:sdtPr>
          <w:tag w:val="goog_rdk_10"/>
          <w:id w:val="-1280245055"/>
        </w:sdtPr>
        <w:sdtEndPr/>
        <w:sdtContent>
          <w:ins w:id="14" w:author="pacifique ndayishimiye" w:date="2024-01-26T08:05:00Z">
            <w:r>
              <w:rPr>
                <w:sz w:val="22"/>
                <w:szCs w:val="22"/>
              </w:rPr>
              <w:t>to the Inspection</w:t>
            </w:r>
          </w:ins>
        </w:sdtContent>
      </w:sdt>
      <w:sdt>
        <w:sdtPr>
          <w:tag w:val="goog_rdk_11"/>
          <w:id w:val="-566024365"/>
          <w:showingPlcHdr/>
        </w:sdtPr>
        <w:sdtEndPr/>
        <w:sdtContent>
          <w:r w:rsidR="00DE4CD6">
            <w:t xml:space="preserve">     </w:t>
          </w:r>
        </w:sdtContent>
      </w:sdt>
      <w:r>
        <w:rPr>
          <w:b/>
          <w:sz w:val="22"/>
          <w:szCs w:val="22"/>
        </w:rPr>
        <w:t xml:space="preserve"> Module</w:t>
      </w:r>
      <w:r>
        <w:rPr>
          <w:sz w:val="22"/>
          <w:szCs w:val="22"/>
        </w:rPr>
        <w:t xml:space="preserve"> and select </w:t>
      </w:r>
      <w:r>
        <w:rPr>
          <w:b/>
          <w:sz w:val="22"/>
          <w:szCs w:val="22"/>
        </w:rPr>
        <w:t>GMP Inspections</w:t>
      </w:r>
      <w:r>
        <w:rPr>
          <w:sz w:val="22"/>
          <w:szCs w:val="22"/>
        </w:rPr>
        <w:t>.</w:t>
      </w:r>
    </w:p>
    <w:p w14:paraId="00000049" w14:textId="77777777" w:rsidR="00FE7B64" w:rsidRDefault="00C96544">
      <w:pPr>
        <w:rPr>
          <w:sz w:val="22"/>
          <w:szCs w:val="22"/>
        </w:rPr>
      </w:pPr>
      <w:r>
        <w:rPr>
          <w:noProof/>
          <w:sz w:val="22"/>
          <w:szCs w:val="22"/>
        </w:rPr>
        <w:drawing>
          <wp:inline distT="0" distB="0" distL="0" distR="0" wp14:anchorId="5E01107F" wp14:editId="69E2D185">
            <wp:extent cx="6903720" cy="2917825"/>
            <wp:effectExtent l="0" t="0" r="0" b="0"/>
            <wp:docPr id="394"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21"/>
                    <a:srcRect/>
                    <a:stretch>
                      <a:fillRect/>
                    </a:stretch>
                  </pic:blipFill>
                  <pic:spPr>
                    <a:xfrm>
                      <a:off x="0" y="0"/>
                      <a:ext cx="6903720" cy="2917825"/>
                    </a:xfrm>
                    <a:prstGeom prst="rect">
                      <a:avLst/>
                    </a:prstGeom>
                    <a:ln/>
                  </pic:spPr>
                </pic:pic>
              </a:graphicData>
            </a:graphic>
          </wp:inline>
        </w:drawing>
      </w:r>
    </w:p>
    <w:p w14:paraId="0000004A" w14:textId="77777777" w:rsidR="00FE7B64" w:rsidRDefault="00C96544">
      <w:pPr>
        <w:pStyle w:val="Heading3"/>
        <w:numPr>
          <w:ilvl w:val="2"/>
          <w:numId w:val="9"/>
        </w:numPr>
        <w:ind w:left="900"/>
      </w:pPr>
      <w:bookmarkStart w:id="15" w:name="_heading=h.tyjcwt" w:colFirst="0" w:colLast="0"/>
      <w:bookmarkEnd w:id="15"/>
      <w:r>
        <w:t xml:space="preserve">Initiating GMP Inspection Applications </w:t>
      </w:r>
    </w:p>
    <w:p w14:paraId="0000004B" w14:textId="77777777" w:rsidR="00FE7B64" w:rsidRDefault="00C96544">
      <w:pPr>
        <w:numPr>
          <w:ilvl w:val="0"/>
          <w:numId w:val="10"/>
        </w:numPr>
        <w:pBdr>
          <w:top w:val="nil"/>
          <w:left w:val="nil"/>
          <w:bottom w:val="nil"/>
          <w:right w:val="nil"/>
          <w:between w:val="nil"/>
        </w:pBdr>
        <w:spacing w:line="276" w:lineRule="auto"/>
        <w:rPr>
          <w:color w:val="000000"/>
          <w:sz w:val="22"/>
          <w:szCs w:val="22"/>
        </w:rPr>
      </w:pPr>
      <w:r>
        <w:rPr>
          <w:color w:val="000000"/>
          <w:sz w:val="22"/>
          <w:szCs w:val="22"/>
        </w:rPr>
        <w:t xml:space="preserve">Step 1 Select </w:t>
      </w:r>
      <w:r>
        <w:rPr>
          <w:b/>
          <w:color w:val="000000"/>
          <w:sz w:val="22"/>
          <w:szCs w:val="22"/>
        </w:rPr>
        <w:t>GMP Inspection</w:t>
      </w:r>
    </w:p>
    <w:p w14:paraId="0000004C" w14:textId="77777777" w:rsidR="00FE7B64" w:rsidRDefault="00C96544">
      <w:pPr>
        <w:numPr>
          <w:ilvl w:val="0"/>
          <w:numId w:val="10"/>
        </w:numPr>
        <w:pBdr>
          <w:top w:val="nil"/>
          <w:left w:val="nil"/>
          <w:bottom w:val="nil"/>
          <w:right w:val="nil"/>
          <w:between w:val="nil"/>
        </w:pBdr>
        <w:spacing w:line="276" w:lineRule="auto"/>
        <w:rPr>
          <w:color w:val="000000"/>
          <w:sz w:val="22"/>
          <w:szCs w:val="22"/>
        </w:rPr>
      </w:pPr>
      <w:r>
        <w:rPr>
          <w:color w:val="000000"/>
          <w:sz w:val="22"/>
          <w:szCs w:val="22"/>
        </w:rPr>
        <w:t>Step 2 Select from the lists of GMP Inspections from the Inspection Module</w:t>
      </w:r>
    </w:p>
    <w:p w14:paraId="0000004D" w14:textId="77777777" w:rsidR="00FE7B64" w:rsidRDefault="00C96544">
      <w:pPr>
        <w:numPr>
          <w:ilvl w:val="0"/>
          <w:numId w:val="2"/>
        </w:numPr>
        <w:pBdr>
          <w:top w:val="nil"/>
          <w:left w:val="nil"/>
          <w:bottom w:val="nil"/>
          <w:right w:val="nil"/>
          <w:between w:val="nil"/>
        </w:pBdr>
        <w:spacing w:line="269" w:lineRule="auto"/>
        <w:ind w:right="317"/>
        <w:jc w:val="both"/>
        <w:rPr>
          <w:color w:val="000000"/>
          <w:sz w:val="22"/>
          <w:szCs w:val="22"/>
        </w:rPr>
      </w:pPr>
      <w:r>
        <w:rPr>
          <w:color w:val="000000"/>
          <w:sz w:val="22"/>
          <w:szCs w:val="22"/>
        </w:rPr>
        <w:t>Food GMP Application</w:t>
      </w:r>
    </w:p>
    <w:p w14:paraId="0000004E" w14:textId="77777777" w:rsidR="00FE7B64" w:rsidRDefault="00C96544">
      <w:pPr>
        <w:numPr>
          <w:ilvl w:val="0"/>
          <w:numId w:val="2"/>
        </w:numPr>
        <w:pBdr>
          <w:top w:val="nil"/>
          <w:left w:val="nil"/>
          <w:bottom w:val="nil"/>
          <w:right w:val="nil"/>
          <w:between w:val="nil"/>
        </w:pBdr>
        <w:spacing w:line="269" w:lineRule="auto"/>
        <w:ind w:right="317"/>
        <w:jc w:val="both"/>
        <w:rPr>
          <w:color w:val="000000"/>
          <w:sz w:val="22"/>
          <w:szCs w:val="22"/>
        </w:rPr>
      </w:pPr>
      <w:r>
        <w:rPr>
          <w:color w:val="000000"/>
          <w:sz w:val="22"/>
          <w:szCs w:val="22"/>
        </w:rPr>
        <w:t>Human Medicine GMP Application</w:t>
      </w:r>
    </w:p>
    <w:p w14:paraId="0000004F" w14:textId="77777777" w:rsidR="00FE7B64" w:rsidRDefault="00C96544">
      <w:pPr>
        <w:numPr>
          <w:ilvl w:val="0"/>
          <w:numId w:val="2"/>
        </w:numPr>
        <w:pBdr>
          <w:top w:val="nil"/>
          <w:left w:val="nil"/>
          <w:bottom w:val="nil"/>
          <w:right w:val="nil"/>
          <w:between w:val="nil"/>
        </w:pBdr>
        <w:spacing w:line="269" w:lineRule="auto"/>
        <w:ind w:right="317"/>
        <w:jc w:val="both"/>
        <w:rPr>
          <w:color w:val="000000"/>
          <w:sz w:val="22"/>
          <w:szCs w:val="22"/>
        </w:rPr>
      </w:pPr>
      <w:r>
        <w:rPr>
          <w:color w:val="000000"/>
          <w:sz w:val="22"/>
          <w:szCs w:val="22"/>
        </w:rPr>
        <w:t>Cosmetics GMP Application</w:t>
      </w:r>
    </w:p>
    <w:p w14:paraId="00000050" w14:textId="77777777" w:rsidR="00FE7B64" w:rsidRDefault="00C96544">
      <w:pPr>
        <w:numPr>
          <w:ilvl w:val="0"/>
          <w:numId w:val="2"/>
        </w:numPr>
        <w:pBdr>
          <w:top w:val="nil"/>
          <w:left w:val="nil"/>
          <w:bottom w:val="nil"/>
          <w:right w:val="nil"/>
          <w:between w:val="nil"/>
        </w:pBdr>
        <w:spacing w:line="269" w:lineRule="auto"/>
        <w:ind w:right="317"/>
        <w:jc w:val="both"/>
        <w:rPr>
          <w:color w:val="000000"/>
          <w:sz w:val="22"/>
          <w:szCs w:val="22"/>
        </w:rPr>
      </w:pPr>
      <w:r>
        <w:rPr>
          <w:color w:val="000000"/>
          <w:sz w:val="22"/>
          <w:szCs w:val="22"/>
        </w:rPr>
        <w:t>Medical Devices GMP Application</w:t>
      </w:r>
    </w:p>
    <w:p w14:paraId="00000051" w14:textId="77777777" w:rsidR="00FE7B64" w:rsidRDefault="00C96544">
      <w:pPr>
        <w:numPr>
          <w:ilvl w:val="0"/>
          <w:numId w:val="2"/>
        </w:numPr>
        <w:pBdr>
          <w:top w:val="nil"/>
          <w:left w:val="nil"/>
          <w:bottom w:val="nil"/>
          <w:right w:val="nil"/>
          <w:between w:val="nil"/>
        </w:pBdr>
        <w:spacing w:after="95" w:line="269" w:lineRule="auto"/>
        <w:ind w:right="317"/>
        <w:jc w:val="both"/>
        <w:rPr>
          <w:color w:val="000000"/>
          <w:sz w:val="22"/>
          <w:szCs w:val="22"/>
        </w:rPr>
      </w:pPr>
      <w:r>
        <w:rPr>
          <w:color w:val="000000"/>
          <w:sz w:val="22"/>
          <w:szCs w:val="22"/>
        </w:rPr>
        <w:t>Veterinary Medicines GMP Application</w:t>
      </w:r>
    </w:p>
    <w:p w14:paraId="00000052" w14:textId="77777777" w:rsidR="00FE7B64" w:rsidRDefault="00FE7B64">
      <w:pPr>
        <w:pStyle w:val="Heading3"/>
      </w:pPr>
    </w:p>
    <w:p w14:paraId="00000053" w14:textId="77777777" w:rsidR="00FE7B64" w:rsidRDefault="00C96544">
      <w:pPr>
        <w:pStyle w:val="Heading3"/>
        <w:numPr>
          <w:ilvl w:val="2"/>
          <w:numId w:val="9"/>
        </w:numPr>
        <w:ind w:left="990"/>
      </w:pPr>
      <w:bookmarkStart w:id="16" w:name="_heading=h.3dy6vkm" w:colFirst="0" w:colLast="0"/>
      <w:bookmarkEnd w:id="16"/>
      <w:r>
        <w:t>Initiating New GMP Application</w:t>
      </w:r>
    </w:p>
    <w:p w14:paraId="00000054" w14:textId="78D6B394" w:rsidR="00FE7B64" w:rsidRDefault="00C96544">
      <w:pPr>
        <w:numPr>
          <w:ilvl w:val="0"/>
          <w:numId w:val="1"/>
        </w:numPr>
        <w:pBdr>
          <w:top w:val="nil"/>
          <w:left w:val="nil"/>
          <w:bottom w:val="nil"/>
          <w:right w:val="nil"/>
          <w:between w:val="nil"/>
        </w:pBdr>
        <w:spacing w:before="100" w:after="200"/>
        <w:rPr>
          <w:color w:val="000000"/>
          <w:sz w:val="22"/>
          <w:szCs w:val="22"/>
        </w:rPr>
      </w:pPr>
      <w:r>
        <w:rPr>
          <w:b/>
          <w:color w:val="000000"/>
          <w:sz w:val="22"/>
          <w:szCs w:val="22"/>
        </w:rPr>
        <w:t>New Application</w:t>
      </w:r>
      <w:r>
        <w:rPr>
          <w:color w:val="000000"/>
          <w:sz w:val="22"/>
          <w:szCs w:val="22"/>
        </w:rPr>
        <w:t xml:space="preserve"> button- On click of this button user is directed to the new GMP application page where one can make an application for a new GMP</w:t>
      </w:r>
      <w:r w:rsidR="00DE4CD6">
        <w:rPr>
          <w:color w:val="000000"/>
          <w:sz w:val="22"/>
          <w:szCs w:val="22"/>
        </w:rPr>
        <w:t>.</w:t>
      </w:r>
    </w:p>
    <w:p w14:paraId="00000055" w14:textId="77777777" w:rsidR="00FE7B64" w:rsidRDefault="00C96544">
      <w:pPr>
        <w:pStyle w:val="Heading3"/>
        <w:numPr>
          <w:ilvl w:val="0"/>
          <w:numId w:val="1"/>
        </w:numPr>
        <w:rPr>
          <w:color w:val="000000"/>
        </w:rPr>
      </w:pPr>
      <w:bookmarkStart w:id="17" w:name="_heading=h.1t3h5sf" w:colFirst="0" w:colLast="0"/>
      <w:bookmarkEnd w:id="17"/>
      <w:r>
        <w:rPr>
          <w:color w:val="000000"/>
        </w:rPr>
        <w:t>When the user clicks the New Application button the user is prompted with some options to choose between depending on the new application the user is about to make.</w:t>
      </w:r>
    </w:p>
    <w:p w14:paraId="00000056" w14:textId="77777777" w:rsidR="00FE7B64" w:rsidRDefault="00C96544">
      <w:pPr>
        <w:numPr>
          <w:ilvl w:val="0"/>
          <w:numId w:val="7"/>
        </w:numPr>
        <w:pBdr>
          <w:top w:val="nil"/>
          <w:left w:val="nil"/>
          <w:bottom w:val="nil"/>
          <w:right w:val="nil"/>
          <w:between w:val="nil"/>
        </w:pBdr>
        <w:spacing w:before="100"/>
        <w:rPr>
          <w:color w:val="000000"/>
          <w:sz w:val="22"/>
          <w:szCs w:val="22"/>
        </w:rPr>
      </w:pPr>
      <w:r>
        <w:rPr>
          <w:color w:val="000000"/>
          <w:sz w:val="22"/>
          <w:szCs w:val="22"/>
        </w:rPr>
        <w:t>New GMP</w:t>
      </w:r>
    </w:p>
    <w:p w14:paraId="00000057" w14:textId="77777777" w:rsidR="00FE7B64" w:rsidRDefault="00C96544">
      <w:pPr>
        <w:numPr>
          <w:ilvl w:val="0"/>
          <w:numId w:val="7"/>
        </w:numPr>
        <w:pBdr>
          <w:top w:val="nil"/>
          <w:left w:val="nil"/>
          <w:bottom w:val="nil"/>
          <w:right w:val="nil"/>
          <w:between w:val="nil"/>
        </w:pBdr>
        <w:rPr>
          <w:color w:val="000000"/>
          <w:sz w:val="22"/>
          <w:szCs w:val="22"/>
        </w:rPr>
      </w:pPr>
      <w:r>
        <w:rPr>
          <w:color w:val="000000"/>
          <w:sz w:val="22"/>
          <w:szCs w:val="22"/>
        </w:rPr>
        <w:t>GMP Renewal</w:t>
      </w:r>
    </w:p>
    <w:p w14:paraId="00000058" w14:textId="77777777" w:rsidR="00FE7B64" w:rsidRDefault="00C96544">
      <w:pPr>
        <w:numPr>
          <w:ilvl w:val="0"/>
          <w:numId w:val="7"/>
        </w:numPr>
        <w:pBdr>
          <w:top w:val="nil"/>
          <w:left w:val="nil"/>
          <w:bottom w:val="nil"/>
          <w:right w:val="nil"/>
          <w:between w:val="nil"/>
        </w:pBdr>
        <w:rPr>
          <w:color w:val="000000"/>
          <w:sz w:val="22"/>
          <w:szCs w:val="22"/>
        </w:rPr>
      </w:pPr>
      <w:r>
        <w:rPr>
          <w:color w:val="000000"/>
          <w:sz w:val="22"/>
          <w:szCs w:val="22"/>
        </w:rPr>
        <w:lastRenderedPageBreak/>
        <w:t>GMP Withdrawal</w:t>
      </w:r>
    </w:p>
    <w:p w14:paraId="00000059" w14:textId="77777777" w:rsidR="00FE7B64" w:rsidRDefault="00C96544">
      <w:pPr>
        <w:numPr>
          <w:ilvl w:val="0"/>
          <w:numId w:val="7"/>
        </w:numPr>
        <w:pBdr>
          <w:top w:val="nil"/>
          <w:left w:val="nil"/>
          <w:bottom w:val="nil"/>
          <w:right w:val="nil"/>
          <w:between w:val="nil"/>
        </w:pBdr>
        <w:rPr>
          <w:color w:val="000000"/>
          <w:sz w:val="22"/>
          <w:szCs w:val="22"/>
        </w:rPr>
      </w:pPr>
      <w:r>
        <w:rPr>
          <w:color w:val="000000"/>
          <w:sz w:val="22"/>
          <w:szCs w:val="22"/>
        </w:rPr>
        <w:t>GMP Alteration</w:t>
      </w:r>
    </w:p>
    <w:p w14:paraId="0000005A" w14:textId="77777777" w:rsidR="00FE7B64" w:rsidRDefault="00C96544">
      <w:pPr>
        <w:numPr>
          <w:ilvl w:val="0"/>
          <w:numId w:val="7"/>
        </w:numPr>
        <w:pBdr>
          <w:top w:val="nil"/>
          <w:left w:val="nil"/>
          <w:bottom w:val="nil"/>
          <w:right w:val="nil"/>
          <w:between w:val="nil"/>
        </w:pBdr>
        <w:spacing w:after="200"/>
        <w:rPr>
          <w:color w:val="000000"/>
          <w:sz w:val="22"/>
          <w:szCs w:val="22"/>
        </w:rPr>
      </w:pPr>
      <w:r>
        <w:rPr>
          <w:color w:val="000000"/>
          <w:sz w:val="22"/>
          <w:szCs w:val="22"/>
        </w:rPr>
        <w:t>GMP Data Clean-Up</w:t>
      </w:r>
    </w:p>
    <w:p w14:paraId="0000005B" w14:textId="77777777" w:rsidR="00FE7B64" w:rsidRDefault="00C96544">
      <w:pPr>
        <w:rPr>
          <w:sz w:val="22"/>
          <w:szCs w:val="22"/>
        </w:rPr>
      </w:pPr>
      <w:r>
        <w:rPr>
          <w:noProof/>
          <w:sz w:val="22"/>
          <w:szCs w:val="22"/>
        </w:rPr>
        <w:drawing>
          <wp:inline distT="0" distB="0" distL="0" distR="0" wp14:anchorId="3D8CBF0C" wp14:editId="5B8A0021">
            <wp:extent cx="6903720" cy="2840355"/>
            <wp:effectExtent l="0" t="0" r="0" b="0"/>
            <wp:docPr id="400"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22"/>
                    <a:srcRect/>
                    <a:stretch>
                      <a:fillRect/>
                    </a:stretch>
                  </pic:blipFill>
                  <pic:spPr>
                    <a:xfrm>
                      <a:off x="0" y="0"/>
                      <a:ext cx="6903720" cy="2840355"/>
                    </a:xfrm>
                    <a:prstGeom prst="rect">
                      <a:avLst/>
                    </a:prstGeom>
                    <a:ln/>
                  </pic:spPr>
                </pic:pic>
              </a:graphicData>
            </a:graphic>
          </wp:inline>
        </w:drawing>
      </w:r>
    </w:p>
    <w:p w14:paraId="0000005C" w14:textId="77777777" w:rsidR="00FE7B64" w:rsidRDefault="00FE7B64">
      <w:pPr>
        <w:rPr>
          <w:b/>
          <w:color w:val="00B0F0"/>
          <w:sz w:val="22"/>
          <w:szCs w:val="22"/>
        </w:rPr>
      </w:pPr>
    </w:p>
    <w:p w14:paraId="0000005D" w14:textId="77777777" w:rsidR="00FE7B64" w:rsidRDefault="00C96544">
      <w:pPr>
        <w:pStyle w:val="Heading3"/>
        <w:numPr>
          <w:ilvl w:val="2"/>
          <w:numId w:val="9"/>
        </w:numPr>
        <w:ind w:left="810"/>
      </w:pPr>
      <w:bookmarkStart w:id="18" w:name="_heading=h.4d34og8" w:colFirst="0" w:colLast="0"/>
      <w:bookmarkEnd w:id="18"/>
      <w:r>
        <w:t>New GMP Application Process</w:t>
      </w:r>
    </w:p>
    <w:p w14:paraId="0000005E" w14:textId="77777777" w:rsidR="00FE7B64" w:rsidRDefault="00C96544">
      <w:pPr>
        <w:rPr>
          <w:sz w:val="22"/>
          <w:szCs w:val="22"/>
        </w:rPr>
      </w:pPr>
      <w:r>
        <w:rPr>
          <w:sz w:val="22"/>
          <w:szCs w:val="22"/>
        </w:rPr>
        <w:t>1. While making a new GMP application one is supposed to follow several steps.</w:t>
      </w:r>
    </w:p>
    <w:p w14:paraId="0000005F" w14:textId="77777777" w:rsidR="00FE7B64" w:rsidRDefault="00C96544">
      <w:pPr>
        <w:rPr>
          <w:sz w:val="22"/>
          <w:szCs w:val="22"/>
        </w:rPr>
      </w:pPr>
      <w:r>
        <w:rPr>
          <w:b/>
          <w:sz w:val="22"/>
          <w:szCs w:val="22"/>
        </w:rPr>
        <w:t>Step 1 Filling details on Applicant and Agent details section</w:t>
      </w:r>
      <w:r>
        <w:rPr>
          <w:sz w:val="22"/>
          <w:szCs w:val="22"/>
        </w:rPr>
        <w:t xml:space="preserve"> </w:t>
      </w:r>
    </w:p>
    <w:p w14:paraId="00000060" w14:textId="77777777" w:rsidR="00FE7B64" w:rsidRDefault="00C96544">
      <w:pPr>
        <w:rPr>
          <w:sz w:val="22"/>
          <w:szCs w:val="22"/>
        </w:rPr>
      </w:pPr>
      <w:r>
        <w:rPr>
          <w:noProof/>
          <w:sz w:val="22"/>
          <w:szCs w:val="22"/>
        </w:rPr>
        <w:drawing>
          <wp:inline distT="0" distB="0" distL="0" distR="0" wp14:anchorId="5833EAD9" wp14:editId="5AC56025">
            <wp:extent cx="6903720" cy="2660650"/>
            <wp:effectExtent l="0" t="0" r="0" b="0"/>
            <wp:docPr id="398"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23"/>
                    <a:srcRect/>
                    <a:stretch>
                      <a:fillRect/>
                    </a:stretch>
                  </pic:blipFill>
                  <pic:spPr>
                    <a:xfrm>
                      <a:off x="0" y="0"/>
                      <a:ext cx="6903720" cy="2660650"/>
                    </a:xfrm>
                    <a:prstGeom prst="rect">
                      <a:avLst/>
                    </a:prstGeom>
                    <a:ln/>
                  </pic:spPr>
                </pic:pic>
              </a:graphicData>
            </a:graphic>
          </wp:inline>
        </w:drawing>
      </w:r>
    </w:p>
    <w:p w14:paraId="00000061" w14:textId="77777777" w:rsidR="00FE7B64" w:rsidRDefault="00C96544">
      <w:pPr>
        <w:rPr>
          <w:sz w:val="22"/>
          <w:szCs w:val="22"/>
        </w:rPr>
      </w:pPr>
      <w:r>
        <w:rPr>
          <w:sz w:val="22"/>
          <w:szCs w:val="22"/>
        </w:rPr>
        <w:lastRenderedPageBreak/>
        <w:t xml:space="preserve">To add a new applicant double click on the user select button then navigate to </w:t>
      </w:r>
      <w:r>
        <w:rPr>
          <w:b/>
          <w:sz w:val="22"/>
          <w:szCs w:val="22"/>
        </w:rPr>
        <w:t>New Trader</w:t>
      </w:r>
      <w:r>
        <w:rPr>
          <w:sz w:val="22"/>
          <w:szCs w:val="22"/>
        </w:rPr>
        <w:t xml:space="preserve"> </w:t>
      </w:r>
      <w:r>
        <w:rPr>
          <w:b/>
          <w:sz w:val="22"/>
          <w:szCs w:val="22"/>
        </w:rPr>
        <w:t>Information</w:t>
      </w:r>
      <w:r>
        <w:rPr>
          <w:sz w:val="22"/>
          <w:szCs w:val="22"/>
        </w:rPr>
        <w:t xml:space="preserve"> Section and fill in all the required details to add a new trader. </w:t>
      </w:r>
      <w:r>
        <w:rPr>
          <w:noProof/>
          <w:sz w:val="22"/>
          <w:szCs w:val="22"/>
        </w:rPr>
        <w:drawing>
          <wp:inline distT="0" distB="0" distL="0" distR="0" wp14:anchorId="6106590F" wp14:editId="4B938AB0">
            <wp:extent cx="6903720" cy="2732405"/>
            <wp:effectExtent l="0" t="0" r="0" b="0"/>
            <wp:docPr id="404"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24"/>
                    <a:srcRect/>
                    <a:stretch>
                      <a:fillRect/>
                    </a:stretch>
                  </pic:blipFill>
                  <pic:spPr>
                    <a:xfrm>
                      <a:off x="0" y="0"/>
                      <a:ext cx="6903720" cy="2732405"/>
                    </a:xfrm>
                    <a:prstGeom prst="rect">
                      <a:avLst/>
                    </a:prstGeom>
                    <a:ln/>
                  </pic:spPr>
                </pic:pic>
              </a:graphicData>
            </a:graphic>
          </wp:inline>
        </w:drawing>
      </w:r>
    </w:p>
    <w:p w14:paraId="00000062" w14:textId="77777777" w:rsidR="00FE7B64" w:rsidRDefault="00C96544">
      <w:pPr>
        <w:pBdr>
          <w:top w:val="nil"/>
          <w:left w:val="nil"/>
          <w:bottom w:val="nil"/>
          <w:right w:val="nil"/>
          <w:between w:val="nil"/>
        </w:pBdr>
        <w:spacing w:after="200" w:line="276" w:lineRule="auto"/>
        <w:rPr>
          <w:color w:val="000000"/>
          <w:sz w:val="22"/>
          <w:szCs w:val="22"/>
        </w:rPr>
      </w:pPr>
      <w:r>
        <w:rPr>
          <w:b/>
          <w:color w:val="000000"/>
          <w:sz w:val="22"/>
          <w:szCs w:val="22"/>
        </w:rPr>
        <w:t xml:space="preserve">Step 2 Filling details Manufacturing Site Details Section </w:t>
      </w:r>
    </w:p>
    <w:p w14:paraId="00000063" w14:textId="77777777" w:rsidR="00FE7B64" w:rsidRDefault="00C96544">
      <w:pPr>
        <w:rPr>
          <w:sz w:val="22"/>
          <w:szCs w:val="22"/>
        </w:rPr>
      </w:pPr>
      <w:r>
        <w:rPr>
          <w:noProof/>
          <w:sz w:val="22"/>
          <w:szCs w:val="22"/>
        </w:rPr>
        <w:drawing>
          <wp:inline distT="0" distB="0" distL="0" distR="0" wp14:anchorId="763C4D8A" wp14:editId="02778B8A">
            <wp:extent cx="6903720" cy="2988310"/>
            <wp:effectExtent l="0" t="0" r="0" b="0"/>
            <wp:docPr id="401"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25"/>
                    <a:srcRect/>
                    <a:stretch>
                      <a:fillRect/>
                    </a:stretch>
                  </pic:blipFill>
                  <pic:spPr>
                    <a:xfrm>
                      <a:off x="0" y="0"/>
                      <a:ext cx="6903720" cy="2988310"/>
                    </a:xfrm>
                    <a:prstGeom prst="rect">
                      <a:avLst/>
                    </a:prstGeom>
                    <a:ln/>
                  </pic:spPr>
                </pic:pic>
              </a:graphicData>
            </a:graphic>
          </wp:inline>
        </w:drawing>
      </w:r>
    </w:p>
    <w:p w14:paraId="00000064" w14:textId="77777777" w:rsidR="00FE7B64" w:rsidRDefault="00FE7B64">
      <w:pPr>
        <w:rPr>
          <w:sz w:val="22"/>
          <w:szCs w:val="22"/>
        </w:rPr>
      </w:pPr>
    </w:p>
    <w:p w14:paraId="00000065" w14:textId="77777777" w:rsidR="00FE7B64" w:rsidRDefault="00FE7B64">
      <w:pPr>
        <w:rPr>
          <w:sz w:val="22"/>
          <w:szCs w:val="22"/>
        </w:rPr>
      </w:pPr>
    </w:p>
    <w:p w14:paraId="00000066" w14:textId="77777777" w:rsidR="00FE7B64" w:rsidRDefault="00FE7B64">
      <w:pPr>
        <w:rPr>
          <w:sz w:val="22"/>
          <w:szCs w:val="22"/>
        </w:rPr>
      </w:pPr>
    </w:p>
    <w:p w14:paraId="00000067" w14:textId="77777777" w:rsidR="00FE7B64" w:rsidRDefault="00FE7B64">
      <w:pPr>
        <w:rPr>
          <w:sz w:val="22"/>
          <w:szCs w:val="22"/>
        </w:rPr>
      </w:pPr>
    </w:p>
    <w:p w14:paraId="00000068" w14:textId="77777777" w:rsidR="00FE7B64" w:rsidRDefault="00FE7B64">
      <w:pPr>
        <w:rPr>
          <w:sz w:val="22"/>
          <w:szCs w:val="22"/>
        </w:rPr>
      </w:pPr>
    </w:p>
    <w:p w14:paraId="00000069" w14:textId="77777777" w:rsidR="00FE7B64" w:rsidRDefault="00FE7B64">
      <w:pPr>
        <w:rPr>
          <w:sz w:val="22"/>
          <w:szCs w:val="22"/>
        </w:rPr>
      </w:pPr>
    </w:p>
    <w:p w14:paraId="0000006A" w14:textId="77777777" w:rsidR="00FE7B64" w:rsidRDefault="00FE7B64">
      <w:pPr>
        <w:rPr>
          <w:sz w:val="22"/>
          <w:szCs w:val="22"/>
        </w:rPr>
      </w:pPr>
    </w:p>
    <w:p w14:paraId="0000006B" w14:textId="77777777" w:rsidR="00FE7B64" w:rsidRDefault="00C96544">
      <w:pPr>
        <w:rPr>
          <w:sz w:val="22"/>
          <w:szCs w:val="22"/>
        </w:rPr>
      </w:pPr>
      <w:r>
        <w:rPr>
          <w:sz w:val="22"/>
          <w:szCs w:val="22"/>
        </w:rPr>
        <w:lastRenderedPageBreak/>
        <w:t xml:space="preserve">To add a manufacturing Site Details, select manufacturer and then double click on the user select </w:t>
      </w:r>
      <w:proofErr w:type="gramStart"/>
      <w:r>
        <w:rPr>
          <w:sz w:val="22"/>
          <w:szCs w:val="22"/>
        </w:rPr>
        <w:t>button</w:t>
      </w:r>
      <w:proofErr w:type="gramEnd"/>
    </w:p>
    <w:p w14:paraId="0000006C" w14:textId="77777777" w:rsidR="00FE7B64" w:rsidRDefault="00C96544">
      <w:pPr>
        <w:rPr>
          <w:sz w:val="22"/>
          <w:szCs w:val="22"/>
        </w:rPr>
      </w:pPr>
      <w:r>
        <w:rPr>
          <w:noProof/>
          <w:sz w:val="22"/>
          <w:szCs w:val="22"/>
        </w:rPr>
        <w:drawing>
          <wp:inline distT="0" distB="0" distL="0" distR="0" wp14:anchorId="3F30EFE5" wp14:editId="536FF7F6">
            <wp:extent cx="6903720" cy="2232025"/>
            <wp:effectExtent l="0" t="0" r="0" b="0"/>
            <wp:docPr id="402"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26"/>
                    <a:srcRect/>
                    <a:stretch>
                      <a:fillRect/>
                    </a:stretch>
                  </pic:blipFill>
                  <pic:spPr>
                    <a:xfrm>
                      <a:off x="0" y="0"/>
                      <a:ext cx="6903720" cy="2232025"/>
                    </a:xfrm>
                    <a:prstGeom prst="rect">
                      <a:avLst/>
                    </a:prstGeom>
                    <a:ln/>
                  </pic:spPr>
                </pic:pic>
              </a:graphicData>
            </a:graphic>
          </wp:inline>
        </w:drawing>
      </w:r>
    </w:p>
    <w:p w14:paraId="0000006D" w14:textId="77777777" w:rsidR="00FE7B64" w:rsidRDefault="00C96544">
      <w:pPr>
        <w:jc w:val="both"/>
        <w:rPr>
          <w:sz w:val="22"/>
          <w:szCs w:val="22"/>
        </w:rPr>
      </w:pPr>
      <w:r>
        <w:rPr>
          <w:sz w:val="22"/>
          <w:szCs w:val="22"/>
        </w:rPr>
        <w:t xml:space="preserve">On the initial save of the application, a tracking number is </w:t>
      </w:r>
      <w:proofErr w:type="gramStart"/>
      <w:r>
        <w:rPr>
          <w:sz w:val="22"/>
          <w:szCs w:val="22"/>
        </w:rPr>
        <w:t>generated</w:t>
      </w:r>
      <w:proofErr w:type="gramEnd"/>
      <w:r>
        <w:rPr>
          <w:sz w:val="22"/>
          <w:szCs w:val="22"/>
        </w:rPr>
        <w:t xml:space="preserve"> and a notification pop up displayed.</w:t>
      </w:r>
    </w:p>
    <w:p w14:paraId="0000006E" w14:textId="77777777" w:rsidR="00FE7B64" w:rsidRDefault="00C96544">
      <w:pPr>
        <w:rPr>
          <w:sz w:val="22"/>
          <w:szCs w:val="22"/>
        </w:rPr>
      </w:pPr>
      <w:r>
        <w:rPr>
          <w:noProof/>
          <w:sz w:val="22"/>
          <w:szCs w:val="22"/>
        </w:rPr>
        <w:drawing>
          <wp:inline distT="0" distB="0" distL="0" distR="0" wp14:anchorId="09888C0F" wp14:editId="5671E04F">
            <wp:extent cx="6903720" cy="1226820"/>
            <wp:effectExtent l="0" t="0" r="0" b="0"/>
            <wp:docPr id="405"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27"/>
                    <a:srcRect/>
                    <a:stretch>
                      <a:fillRect/>
                    </a:stretch>
                  </pic:blipFill>
                  <pic:spPr>
                    <a:xfrm>
                      <a:off x="0" y="0"/>
                      <a:ext cx="6903720" cy="1226820"/>
                    </a:xfrm>
                    <a:prstGeom prst="rect">
                      <a:avLst/>
                    </a:prstGeom>
                    <a:ln/>
                  </pic:spPr>
                </pic:pic>
              </a:graphicData>
            </a:graphic>
          </wp:inline>
        </w:drawing>
      </w:r>
    </w:p>
    <w:p w14:paraId="0000006F" w14:textId="77777777" w:rsidR="00FE7B64" w:rsidRDefault="00C96544">
      <w:pPr>
        <w:pStyle w:val="Heading4"/>
        <w:numPr>
          <w:ilvl w:val="3"/>
          <w:numId w:val="9"/>
        </w:numPr>
        <w:rPr>
          <w:b/>
          <w:i w:val="0"/>
          <w:sz w:val="22"/>
          <w:szCs w:val="22"/>
        </w:rPr>
      </w:pPr>
      <w:r>
        <w:rPr>
          <w:b/>
          <w:i w:val="0"/>
          <w:sz w:val="22"/>
          <w:szCs w:val="22"/>
        </w:rPr>
        <w:t>GMP other details</w:t>
      </w:r>
    </w:p>
    <w:p w14:paraId="00000070" w14:textId="77777777" w:rsidR="00FE7B64" w:rsidRDefault="00C96544">
      <w:pPr>
        <w:rPr>
          <w:sz w:val="22"/>
          <w:szCs w:val="22"/>
        </w:rPr>
      </w:pPr>
      <w:r>
        <w:rPr>
          <w:sz w:val="22"/>
          <w:szCs w:val="22"/>
        </w:rPr>
        <w:t>This section covers details that involve modules such as:</w:t>
      </w:r>
    </w:p>
    <w:p w14:paraId="00000071" w14:textId="77777777" w:rsidR="00FE7B64" w:rsidRDefault="00C96544">
      <w:pPr>
        <w:pStyle w:val="Heading3"/>
        <w:numPr>
          <w:ilvl w:val="2"/>
          <w:numId w:val="9"/>
        </w:numPr>
      </w:pPr>
      <w:bookmarkStart w:id="19" w:name="_heading=h.2s8eyo1" w:colFirst="0" w:colLast="0"/>
      <w:bookmarkEnd w:id="19"/>
      <w:r>
        <w:t>Local Technical Representative</w:t>
      </w:r>
    </w:p>
    <w:p w14:paraId="00000072" w14:textId="77777777" w:rsidR="00FE7B64" w:rsidRDefault="00C96544">
      <w:pPr>
        <w:numPr>
          <w:ilvl w:val="0"/>
          <w:numId w:val="8"/>
        </w:numPr>
        <w:pBdr>
          <w:top w:val="nil"/>
          <w:left w:val="nil"/>
          <w:bottom w:val="nil"/>
          <w:right w:val="nil"/>
          <w:between w:val="nil"/>
        </w:pBdr>
        <w:spacing w:before="100"/>
        <w:rPr>
          <w:color w:val="000000"/>
          <w:sz w:val="22"/>
          <w:szCs w:val="22"/>
        </w:rPr>
      </w:pPr>
      <w:r>
        <w:rPr>
          <w:color w:val="000000"/>
          <w:sz w:val="22"/>
          <w:szCs w:val="22"/>
        </w:rPr>
        <w:t>Personnel Details</w:t>
      </w:r>
    </w:p>
    <w:p w14:paraId="00000073" w14:textId="77777777" w:rsidR="00FE7B64" w:rsidRDefault="00C96544">
      <w:pPr>
        <w:numPr>
          <w:ilvl w:val="0"/>
          <w:numId w:val="8"/>
        </w:numPr>
        <w:pBdr>
          <w:top w:val="nil"/>
          <w:left w:val="nil"/>
          <w:bottom w:val="nil"/>
          <w:right w:val="nil"/>
          <w:between w:val="nil"/>
        </w:pBdr>
        <w:rPr>
          <w:color w:val="000000"/>
          <w:sz w:val="22"/>
          <w:szCs w:val="22"/>
        </w:rPr>
      </w:pPr>
      <w:r>
        <w:rPr>
          <w:color w:val="000000"/>
          <w:sz w:val="22"/>
          <w:szCs w:val="22"/>
        </w:rPr>
        <w:t>Manufacturing Site Blocks</w:t>
      </w:r>
    </w:p>
    <w:p w14:paraId="00000074" w14:textId="77777777" w:rsidR="00FE7B64" w:rsidRDefault="00C96544">
      <w:pPr>
        <w:numPr>
          <w:ilvl w:val="0"/>
          <w:numId w:val="8"/>
        </w:numPr>
        <w:pBdr>
          <w:top w:val="nil"/>
          <w:left w:val="nil"/>
          <w:bottom w:val="nil"/>
          <w:right w:val="nil"/>
          <w:between w:val="nil"/>
        </w:pBdr>
        <w:spacing w:after="200"/>
        <w:rPr>
          <w:color w:val="000000"/>
          <w:sz w:val="22"/>
          <w:szCs w:val="22"/>
        </w:rPr>
      </w:pPr>
      <w:r>
        <w:rPr>
          <w:color w:val="000000"/>
          <w:sz w:val="22"/>
          <w:szCs w:val="22"/>
        </w:rPr>
        <w:t>Manufacturing Operations</w:t>
      </w:r>
    </w:p>
    <w:p w14:paraId="00000075" w14:textId="77777777" w:rsidR="00FE7B64" w:rsidRDefault="00C96544">
      <w:pPr>
        <w:rPr>
          <w:sz w:val="22"/>
          <w:szCs w:val="22"/>
        </w:rPr>
      </w:pPr>
      <w:r>
        <w:rPr>
          <w:sz w:val="22"/>
          <w:szCs w:val="22"/>
        </w:rPr>
        <w:t>Manufacturing Site Blocks and Manufacturing Operations provide an option to add a new item, that when clicked pops up the add form.</w:t>
      </w:r>
    </w:p>
    <w:p w14:paraId="00000076" w14:textId="77777777" w:rsidR="00FE7B64" w:rsidRDefault="00C96544">
      <w:pPr>
        <w:rPr>
          <w:sz w:val="22"/>
          <w:szCs w:val="22"/>
        </w:rPr>
      </w:pPr>
      <w:r>
        <w:rPr>
          <w:noProof/>
          <w:sz w:val="22"/>
          <w:szCs w:val="22"/>
        </w:rPr>
        <w:drawing>
          <wp:inline distT="0" distB="0" distL="0" distR="0" wp14:anchorId="69B70DC4" wp14:editId="2E97F497">
            <wp:extent cx="6903720" cy="2044700"/>
            <wp:effectExtent l="0" t="0" r="0" b="0"/>
            <wp:docPr id="406"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28"/>
                    <a:srcRect/>
                    <a:stretch>
                      <a:fillRect/>
                    </a:stretch>
                  </pic:blipFill>
                  <pic:spPr>
                    <a:xfrm>
                      <a:off x="0" y="0"/>
                      <a:ext cx="6903720" cy="2044700"/>
                    </a:xfrm>
                    <a:prstGeom prst="rect">
                      <a:avLst/>
                    </a:prstGeom>
                    <a:ln/>
                  </pic:spPr>
                </pic:pic>
              </a:graphicData>
            </a:graphic>
          </wp:inline>
        </w:drawing>
      </w:r>
    </w:p>
    <w:p w14:paraId="00000077" w14:textId="77777777" w:rsidR="00FE7B64" w:rsidRDefault="00C96544">
      <w:pPr>
        <w:rPr>
          <w:b/>
          <w:sz w:val="22"/>
          <w:szCs w:val="22"/>
        </w:rPr>
      </w:pPr>
      <w:r>
        <w:rPr>
          <w:b/>
          <w:sz w:val="22"/>
          <w:szCs w:val="22"/>
        </w:rPr>
        <w:lastRenderedPageBreak/>
        <w:t>Manufacturing Operation pop up form</w:t>
      </w:r>
    </w:p>
    <w:p w14:paraId="00000078" w14:textId="77777777" w:rsidR="00FE7B64" w:rsidRDefault="00C96544">
      <w:pPr>
        <w:rPr>
          <w:sz w:val="22"/>
          <w:szCs w:val="22"/>
        </w:rPr>
      </w:pPr>
      <w:r>
        <w:rPr>
          <w:noProof/>
          <w:sz w:val="22"/>
          <w:szCs w:val="22"/>
        </w:rPr>
        <w:drawing>
          <wp:inline distT="0" distB="0" distL="0" distR="0" wp14:anchorId="168F1D46" wp14:editId="0B62C6CC">
            <wp:extent cx="6562836" cy="2106723"/>
            <wp:effectExtent l="0" t="0" r="0" b="0"/>
            <wp:docPr id="407"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29"/>
                    <a:srcRect/>
                    <a:stretch>
                      <a:fillRect/>
                    </a:stretch>
                  </pic:blipFill>
                  <pic:spPr>
                    <a:xfrm>
                      <a:off x="0" y="0"/>
                      <a:ext cx="6562836" cy="2106723"/>
                    </a:xfrm>
                    <a:prstGeom prst="rect">
                      <a:avLst/>
                    </a:prstGeom>
                    <a:ln/>
                  </pic:spPr>
                </pic:pic>
              </a:graphicData>
            </a:graphic>
          </wp:inline>
        </w:drawing>
      </w:r>
    </w:p>
    <w:p w14:paraId="00000079" w14:textId="77777777" w:rsidR="00FE7B64" w:rsidRDefault="00C96544">
      <w:pPr>
        <w:spacing w:after="160" w:line="259" w:lineRule="auto"/>
        <w:rPr>
          <w:b/>
          <w:sz w:val="22"/>
          <w:szCs w:val="22"/>
        </w:rPr>
      </w:pPr>
      <w:r>
        <w:rPr>
          <w:sz w:val="22"/>
          <w:szCs w:val="22"/>
        </w:rPr>
        <w:t xml:space="preserve">On save the added record is added to the grid with an option to </w:t>
      </w:r>
      <w:r>
        <w:rPr>
          <w:b/>
          <w:sz w:val="22"/>
          <w:szCs w:val="22"/>
        </w:rPr>
        <w:t>edit</w:t>
      </w:r>
      <w:r>
        <w:rPr>
          <w:sz w:val="22"/>
          <w:szCs w:val="22"/>
        </w:rPr>
        <w:t xml:space="preserve"> or </w:t>
      </w:r>
      <w:r>
        <w:rPr>
          <w:b/>
          <w:sz w:val="22"/>
          <w:szCs w:val="22"/>
        </w:rPr>
        <w:t>delete</w:t>
      </w:r>
    </w:p>
    <w:p w14:paraId="0000007A" w14:textId="77777777" w:rsidR="00FE7B64" w:rsidRDefault="00C96544">
      <w:pPr>
        <w:spacing w:after="160" w:line="259" w:lineRule="auto"/>
        <w:rPr>
          <w:sz w:val="22"/>
          <w:szCs w:val="22"/>
        </w:rPr>
      </w:pPr>
      <w:r>
        <w:rPr>
          <w:noProof/>
          <w:sz w:val="22"/>
          <w:szCs w:val="22"/>
        </w:rPr>
        <w:drawing>
          <wp:inline distT="0" distB="0" distL="0" distR="0" wp14:anchorId="677134B5" wp14:editId="7CFFF139">
            <wp:extent cx="6903720" cy="2407285"/>
            <wp:effectExtent l="0" t="0" r="0" b="0"/>
            <wp:docPr id="408"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30"/>
                    <a:srcRect/>
                    <a:stretch>
                      <a:fillRect/>
                    </a:stretch>
                  </pic:blipFill>
                  <pic:spPr>
                    <a:xfrm>
                      <a:off x="0" y="0"/>
                      <a:ext cx="6903720" cy="2407285"/>
                    </a:xfrm>
                    <a:prstGeom prst="rect">
                      <a:avLst/>
                    </a:prstGeom>
                    <a:ln/>
                  </pic:spPr>
                </pic:pic>
              </a:graphicData>
            </a:graphic>
          </wp:inline>
        </w:drawing>
      </w:r>
    </w:p>
    <w:p w14:paraId="0000007B" w14:textId="77777777" w:rsidR="00FE7B64" w:rsidRDefault="00FE7B64">
      <w:pPr>
        <w:rPr>
          <w:sz w:val="22"/>
          <w:szCs w:val="22"/>
        </w:rPr>
      </w:pPr>
    </w:p>
    <w:p w14:paraId="0000007C" w14:textId="77777777" w:rsidR="00FE7B64" w:rsidRDefault="00C96544">
      <w:pPr>
        <w:rPr>
          <w:sz w:val="22"/>
          <w:szCs w:val="22"/>
        </w:rPr>
      </w:pPr>
      <w:r>
        <w:rPr>
          <w:sz w:val="22"/>
          <w:szCs w:val="22"/>
        </w:rPr>
        <w:t>On Personnel Details it opens the form for Contact person to choose Applicant.</w:t>
      </w:r>
    </w:p>
    <w:p w14:paraId="0000007D" w14:textId="77777777" w:rsidR="00FE7B64" w:rsidRDefault="00C96544">
      <w:pPr>
        <w:rPr>
          <w:sz w:val="22"/>
          <w:szCs w:val="22"/>
        </w:rPr>
      </w:pPr>
      <w:r>
        <w:rPr>
          <w:noProof/>
          <w:sz w:val="22"/>
          <w:szCs w:val="22"/>
        </w:rPr>
        <w:lastRenderedPageBreak/>
        <w:drawing>
          <wp:inline distT="0" distB="0" distL="0" distR="0" wp14:anchorId="01D60003" wp14:editId="09CB2093">
            <wp:extent cx="6903720" cy="2935605"/>
            <wp:effectExtent l="0" t="0" r="0" b="0"/>
            <wp:docPr id="409"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31"/>
                    <a:srcRect/>
                    <a:stretch>
                      <a:fillRect/>
                    </a:stretch>
                  </pic:blipFill>
                  <pic:spPr>
                    <a:xfrm>
                      <a:off x="0" y="0"/>
                      <a:ext cx="6903720" cy="2935605"/>
                    </a:xfrm>
                    <a:prstGeom prst="rect">
                      <a:avLst/>
                    </a:prstGeom>
                    <a:ln/>
                  </pic:spPr>
                </pic:pic>
              </a:graphicData>
            </a:graphic>
          </wp:inline>
        </w:drawing>
      </w:r>
    </w:p>
    <w:p w14:paraId="0000007E" w14:textId="77777777" w:rsidR="00FE7B64" w:rsidRDefault="00FE7B64">
      <w:pPr>
        <w:rPr>
          <w:sz w:val="22"/>
          <w:szCs w:val="22"/>
        </w:rPr>
      </w:pPr>
    </w:p>
    <w:p w14:paraId="0000007F" w14:textId="77777777" w:rsidR="00FE7B64" w:rsidRDefault="00C96544">
      <w:pPr>
        <w:rPr>
          <w:sz w:val="22"/>
          <w:szCs w:val="22"/>
        </w:rPr>
      </w:pPr>
      <w:r>
        <w:rPr>
          <w:sz w:val="22"/>
          <w:szCs w:val="22"/>
        </w:rPr>
        <w:t xml:space="preserve">To add </w:t>
      </w:r>
      <w:proofErr w:type="gramStart"/>
      <w:r>
        <w:rPr>
          <w:sz w:val="22"/>
          <w:szCs w:val="22"/>
        </w:rPr>
        <w:t>a new personnel</w:t>
      </w:r>
      <w:proofErr w:type="gramEnd"/>
      <w:r>
        <w:rPr>
          <w:sz w:val="22"/>
          <w:szCs w:val="22"/>
        </w:rPr>
        <w:t xml:space="preserve">, double-click on the user select button then navigate to </w:t>
      </w:r>
      <w:r>
        <w:rPr>
          <w:color w:val="000000"/>
          <w:sz w:val="22"/>
          <w:szCs w:val="22"/>
        </w:rPr>
        <w:t xml:space="preserve">Add Personnel </w:t>
      </w:r>
      <w:r>
        <w:rPr>
          <w:sz w:val="22"/>
          <w:szCs w:val="22"/>
        </w:rPr>
        <w:t>Section and fill in all the required details to add a new trader.</w:t>
      </w:r>
    </w:p>
    <w:p w14:paraId="00000080" w14:textId="77777777" w:rsidR="00FE7B64" w:rsidRDefault="00C96544">
      <w:pPr>
        <w:rPr>
          <w:sz w:val="22"/>
          <w:szCs w:val="22"/>
        </w:rPr>
      </w:pPr>
      <w:r>
        <w:rPr>
          <w:noProof/>
          <w:sz w:val="22"/>
          <w:szCs w:val="22"/>
        </w:rPr>
        <w:drawing>
          <wp:inline distT="0" distB="0" distL="0" distR="0" wp14:anchorId="50AD64B2" wp14:editId="26FCE177">
            <wp:extent cx="6903720" cy="2108200"/>
            <wp:effectExtent l="0" t="0" r="0" b="0"/>
            <wp:docPr id="410"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32"/>
                    <a:srcRect/>
                    <a:stretch>
                      <a:fillRect/>
                    </a:stretch>
                  </pic:blipFill>
                  <pic:spPr>
                    <a:xfrm>
                      <a:off x="0" y="0"/>
                      <a:ext cx="6903720" cy="2108200"/>
                    </a:xfrm>
                    <a:prstGeom prst="rect">
                      <a:avLst/>
                    </a:prstGeom>
                    <a:ln/>
                  </pic:spPr>
                </pic:pic>
              </a:graphicData>
            </a:graphic>
          </wp:inline>
        </w:drawing>
      </w:r>
    </w:p>
    <w:p w14:paraId="00000081" w14:textId="77777777" w:rsidR="00FE7B64" w:rsidRDefault="00FE7B64">
      <w:pPr>
        <w:rPr>
          <w:sz w:val="22"/>
          <w:szCs w:val="22"/>
        </w:rPr>
      </w:pPr>
    </w:p>
    <w:p w14:paraId="00000082" w14:textId="77777777" w:rsidR="00FE7B64" w:rsidRDefault="00FE7B64">
      <w:pPr>
        <w:rPr>
          <w:sz w:val="22"/>
          <w:szCs w:val="22"/>
        </w:rPr>
      </w:pPr>
    </w:p>
    <w:p w14:paraId="00000083" w14:textId="77777777" w:rsidR="00FE7B64" w:rsidRDefault="00FE7B64">
      <w:pPr>
        <w:rPr>
          <w:sz w:val="22"/>
          <w:szCs w:val="22"/>
        </w:rPr>
      </w:pPr>
    </w:p>
    <w:p w14:paraId="00000084" w14:textId="77777777" w:rsidR="00FE7B64" w:rsidRDefault="00FE7B64">
      <w:pPr>
        <w:rPr>
          <w:sz w:val="22"/>
          <w:szCs w:val="22"/>
        </w:rPr>
      </w:pPr>
    </w:p>
    <w:p w14:paraId="00000085" w14:textId="77777777" w:rsidR="00FE7B64" w:rsidRDefault="00FE7B64">
      <w:pPr>
        <w:rPr>
          <w:sz w:val="22"/>
          <w:szCs w:val="22"/>
        </w:rPr>
      </w:pPr>
    </w:p>
    <w:p w14:paraId="00000086" w14:textId="77777777" w:rsidR="00FE7B64" w:rsidRDefault="00FE7B64">
      <w:pPr>
        <w:rPr>
          <w:sz w:val="22"/>
          <w:szCs w:val="22"/>
        </w:rPr>
      </w:pPr>
    </w:p>
    <w:p w14:paraId="00000087" w14:textId="77777777" w:rsidR="00FE7B64" w:rsidRDefault="00FE7B64">
      <w:pPr>
        <w:rPr>
          <w:sz w:val="22"/>
          <w:szCs w:val="22"/>
        </w:rPr>
      </w:pPr>
    </w:p>
    <w:p w14:paraId="00000088" w14:textId="77777777" w:rsidR="00FE7B64" w:rsidRDefault="00FE7B64">
      <w:pPr>
        <w:rPr>
          <w:sz w:val="22"/>
          <w:szCs w:val="22"/>
        </w:rPr>
      </w:pPr>
    </w:p>
    <w:p w14:paraId="00000089" w14:textId="77777777" w:rsidR="00FE7B64" w:rsidRDefault="00FE7B64">
      <w:pPr>
        <w:rPr>
          <w:sz w:val="22"/>
          <w:szCs w:val="22"/>
        </w:rPr>
      </w:pPr>
    </w:p>
    <w:p w14:paraId="0000008A" w14:textId="77777777" w:rsidR="00FE7B64" w:rsidRDefault="00FE7B64">
      <w:pPr>
        <w:rPr>
          <w:sz w:val="22"/>
          <w:szCs w:val="22"/>
        </w:rPr>
      </w:pPr>
    </w:p>
    <w:p w14:paraId="0000008B" w14:textId="77777777" w:rsidR="00FE7B64" w:rsidRDefault="00C96544">
      <w:pPr>
        <w:pBdr>
          <w:top w:val="nil"/>
          <w:left w:val="nil"/>
          <w:bottom w:val="nil"/>
          <w:right w:val="nil"/>
          <w:between w:val="nil"/>
        </w:pBdr>
        <w:spacing w:before="100" w:after="200"/>
        <w:rPr>
          <w:color w:val="000000"/>
          <w:sz w:val="22"/>
          <w:szCs w:val="22"/>
        </w:rPr>
      </w:pPr>
      <w:r>
        <w:rPr>
          <w:b/>
          <w:color w:val="000000"/>
          <w:sz w:val="22"/>
          <w:szCs w:val="22"/>
        </w:rPr>
        <w:lastRenderedPageBreak/>
        <w:t>Step 3 Product Line Details</w:t>
      </w:r>
    </w:p>
    <w:p w14:paraId="0000008C" w14:textId="77777777" w:rsidR="00FE7B64" w:rsidRDefault="00C96544">
      <w:pPr>
        <w:rPr>
          <w:sz w:val="22"/>
          <w:szCs w:val="22"/>
        </w:rPr>
      </w:pPr>
      <w:r>
        <w:rPr>
          <w:sz w:val="22"/>
          <w:szCs w:val="22"/>
        </w:rPr>
        <w:t>To Add Product Line Details, navigate through the grid and select product line category, then add the required details and click the update product line details button to save as shown below.</w:t>
      </w:r>
    </w:p>
    <w:p w14:paraId="0000008D" w14:textId="77777777" w:rsidR="00FE7B64" w:rsidRDefault="00C96544">
      <w:pPr>
        <w:rPr>
          <w:sz w:val="22"/>
          <w:szCs w:val="22"/>
        </w:rPr>
      </w:pPr>
      <w:r>
        <w:rPr>
          <w:noProof/>
          <w:sz w:val="22"/>
          <w:szCs w:val="22"/>
        </w:rPr>
        <w:drawing>
          <wp:inline distT="0" distB="0" distL="0" distR="0" wp14:anchorId="4E62507F" wp14:editId="2CB6EFCE">
            <wp:extent cx="6903720" cy="3388995"/>
            <wp:effectExtent l="0" t="0" r="0" b="0"/>
            <wp:docPr id="411"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33"/>
                    <a:srcRect/>
                    <a:stretch>
                      <a:fillRect/>
                    </a:stretch>
                  </pic:blipFill>
                  <pic:spPr>
                    <a:xfrm>
                      <a:off x="0" y="0"/>
                      <a:ext cx="6903720" cy="3388995"/>
                    </a:xfrm>
                    <a:prstGeom prst="rect">
                      <a:avLst/>
                    </a:prstGeom>
                    <a:ln/>
                  </pic:spPr>
                </pic:pic>
              </a:graphicData>
            </a:graphic>
          </wp:inline>
        </w:drawing>
      </w:r>
    </w:p>
    <w:p w14:paraId="0000008E" w14:textId="77777777" w:rsidR="00FE7B64" w:rsidRDefault="00FE7B64">
      <w:pPr>
        <w:rPr>
          <w:sz w:val="22"/>
          <w:szCs w:val="22"/>
        </w:rPr>
      </w:pPr>
    </w:p>
    <w:p w14:paraId="0000008F" w14:textId="77777777" w:rsidR="00FE7B64" w:rsidRDefault="00C96544">
      <w:pPr>
        <w:pBdr>
          <w:top w:val="nil"/>
          <w:left w:val="nil"/>
          <w:bottom w:val="nil"/>
          <w:right w:val="nil"/>
          <w:between w:val="nil"/>
        </w:pBdr>
        <w:spacing w:before="100" w:after="200"/>
        <w:rPr>
          <w:color w:val="000000"/>
          <w:sz w:val="22"/>
          <w:szCs w:val="22"/>
        </w:rPr>
      </w:pPr>
      <w:r>
        <w:rPr>
          <w:b/>
          <w:color w:val="000000"/>
          <w:sz w:val="22"/>
          <w:szCs w:val="22"/>
        </w:rPr>
        <w:t>Step 4 Product Registration Details</w:t>
      </w:r>
    </w:p>
    <w:p w14:paraId="00000090" w14:textId="77777777" w:rsidR="00FE7B64" w:rsidRDefault="00C96544">
      <w:pPr>
        <w:rPr>
          <w:sz w:val="22"/>
          <w:szCs w:val="22"/>
        </w:rPr>
      </w:pPr>
      <w:r>
        <w:rPr>
          <w:sz w:val="22"/>
          <w:szCs w:val="22"/>
        </w:rPr>
        <w:t xml:space="preserve">This option facilitates the addition of product registration details as shown </w:t>
      </w:r>
      <w:proofErr w:type="gramStart"/>
      <w:r>
        <w:rPr>
          <w:sz w:val="22"/>
          <w:szCs w:val="22"/>
        </w:rPr>
        <w:t>below</w:t>
      </w:r>
      <w:proofErr w:type="gramEnd"/>
      <w:r>
        <w:rPr>
          <w:sz w:val="22"/>
          <w:szCs w:val="22"/>
        </w:rPr>
        <w:t xml:space="preserve">  </w:t>
      </w:r>
    </w:p>
    <w:p w14:paraId="00000091" w14:textId="77777777" w:rsidR="00FE7B64" w:rsidRDefault="00C96544">
      <w:pPr>
        <w:rPr>
          <w:sz w:val="22"/>
          <w:szCs w:val="22"/>
        </w:rPr>
      </w:pPr>
      <w:r>
        <w:rPr>
          <w:noProof/>
          <w:sz w:val="22"/>
          <w:szCs w:val="22"/>
        </w:rPr>
        <w:drawing>
          <wp:inline distT="0" distB="0" distL="0" distR="0" wp14:anchorId="011A793F" wp14:editId="6FAA1D55">
            <wp:extent cx="6903720" cy="2622550"/>
            <wp:effectExtent l="0" t="0" r="0" b="0"/>
            <wp:docPr id="412"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34"/>
                    <a:srcRect/>
                    <a:stretch>
                      <a:fillRect/>
                    </a:stretch>
                  </pic:blipFill>
                  <pic:spPr>
                    <a:xfrm>
                      <a:off x="0" y="0"/>
                      <a:ext cx="6903720" cy="2622550"/>
                    </a:xfrm>
                    <a:prstGeom prst="rect">
                      <a:avLst/>
                    </a:prstGeom>
                    <a:ln/>
                  </pic:spPr>
                </pic:pic>
              </a:graphicData>
            </a:graphic>
          </wp:inline>
        </w:drawing>
      </w:r>
    </w:p>
    <w:p w14:paraId="00000092" w14:textId="77777777" w:rsidR="00FE7B64" w:rsidRDefault="00FE7B64">
      <w:pPr>
        <w:rPr>
          <w:sz w:val="22"/>
          <w:szCs w:val="22"/>
        </w:rPr>
      </w:pPr>
    </w:p>
    <w:p w14:paraId="00000093" w14:textId="77777777" w:rsidR="00FE7B64" w:rsidRDefault="00FE7B64">
      <w:pPr>
        <w:rPr>
          <w:sz w:val="22"/>
          <w:szCs w:val="22"/>
        </w:rPr>
      </w:pPr>
    </w:p>
    <w:p w14:paraId="00000094" w14:textId="5FB43D82" w:rsidR="00FE7B64" w:rsidRDefault="00C96544">
      <w:pPr>
        <w:rPr>
          <w:sz w:val="22"/>
          <w:szCs w:val="22"/>
        </w:rPr>
      </w:pPr>
      <w:r>
        <w:rPr>
          <w:sz w:val="22"/>
          <w:szCs w:val="22"/>
        </w:rPr>
        <w:lastRenderedPageBreak/>
        <w:t xml:space="preserve">When </w:t>
      </w:r>
      <w:r>
        <w:rPr>
          <w:b/>
          <w:sz w:val="22"/>
          <w:szCs w:val="22"/>
        </w:rPr>
        <w:t>Add Product</w:t>
      </w:r>
      <w:r>
        <w:rPr>
          <w:sz w:val="22"/>
          <w:szCs w:val="22"/>
        </w:rPr>
        <w:t xml:space="preserve"> button is clicked the pops up product selection screen is displayed, navigate to </w:t>
      </w:r>
      <w:r>
        <w:rPr>
          <w:b/>
          <w:sz w:val="22"/>
          <w:szCs w:val="22"/>
        </w:rPr>
        <w:t xml:space="preserve">Add Selected </w:t>
      </w:r>
      <w:r>
        <w:rPr>
          <w:sz w:val="22"/>
          <w:szCs w:val="22"/>
        </w:rPr>
        <w:t>Section and select the product line details and save</w:t>
      </w:r>
      <w:r w:rsidR="00DE4CD6">
        <w:rPr>
          <w:sz w:val="22"/>
          <w:szCs w:val="22"/>
        </w:rPr>
        <w:t>:</w:t>
      </w:r>
    </w:p>
    <w:p w14:paraId="00000095" w14:textId="77777777" w:rsidR="00FE7B64" w:rsidRDefault="00C96544">
      <w:pPr>
        <w:rPr>
          <w:sz w:val="22"/>
          <w:szCs w:val="22"/>
        </w:rPr>
      </w:pPr>
      <w:r>
        <w:rPr>
          <w:noProof/>
          <w:sz w:val="22"/>
          <w:szCs w:val="22"/>
        </w:rPr>
        <w:drawing>
          <wp:inline distT="0" distB="0" distL="0" distR="0" wp14:anchorId="6C342F9A" wp14:editId="291317B7">
            <wp:extent cx="6903720" cy="2451100"/>
            <wp:effectExtent l="0" t="0" r="0" b="0"/>
            <wp:docPr id="37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5"/>
                    <a:srcRect/>
                    <a:stretch>
                      <a:fillRect/>
                    </a:stretch>
                  </pic:blipFill>
                  <pic:spPr>
                    <a:xfrm>
                      <a:off x="0" y="0"/>
                      <a:ext cx="6903720" cy="2451100"/>
                    </a:xfrm>
                    <a:prstGeom prst="rect">
                      <a:avLst/>
                    </a:prstGeom>
                    <a:ln/>
                  </pic:spPr>
                </pic:pic>
              </a:graphicData>
            </a:graphic>
          </wp:inline>
        </w:drawing>
      </w:r>
    </w:p>
    <w:p w14:paraId="00000096" w14:textId="77777777" w:rsidR="00FE7B64" w:rsidRDefault="00C96544">
      <w:pPr>
        <w:spacing w:after="160" w:line="259" w:lineRule="auto"/>
        <w:rPr>
          <w:b/>
          <w:sz w:val="22"/>
          <w:szCs w:val="22"/>
        </w:rPr>
      </w:pPr>
      <w:r>
        <w:rPr>
          <w:sz w:val="22"/>
          <w:szCs w:val="22"/>
        </w:rPr>
        <w:t xml:space="preserve">On save the added record is added to the grid with an option to </w:t>
      </w:r>
      <w:r>
        <w:rPr>
          <w:b/>
          <w:sz w:val="22"/>
          <w:szCs w:val="22"/>
        </w:rPr>
        <w:t>edit</w:t>
      </w:r>
      <w:r>
        <w:rPr>
          <w:sz w:val="22"/>
          <w:szCs w:val="22"/>
        </w:rPr>
        <w:t xml:space="preserve"> or </w:t>
      </w:r>
      <w:r>
        <w:rPr>
          <w:b/>
          <w:sz w:val="22"/>
          <w:szCs w:val="22"/>
        </w:rPr>
        <w:t xml:space="preserve">delete </w:t>
      </w:r>
      <w:r>
        <w:rPr>
          <w:sz w:val="22"/>
          <w:szCs w:val="22"/>
        </w:rPr>
        <w:t>product line</w:t>
      </w:r>
    </w:p>
    <w:p w14:paraId="00000097" w14:textId="77777777" w:rsidR="00FE7B64" w:rsidRDefault="00FE7B64">
      <w:pPr>
        <w:rPr>
          <w:sz w:val="22"/>
          <w:szCs w:val="22"/>
        </w:rPr>
      </w:pPr>
    </w:p>
    <w:p w14:paraId="00000098" w14:textId="77777777" w:rsidR="00FE7B64" w:rsidRDefault="00C96544">
      <w:pPr>
        <w:rPr>
          <w:sz w:val="22"/>
          <w:szCs w:val="22"/>
        </w:rPr>
      </w:pPr>
      <w:r>
        <w:rPr>
          <w:noProof/>
          <w:sz w:val="22"/>
          <w:szCs w:val="22"/>
        </w:rPr>
        <w:drawing>
          <wp:inline distT="0" distB="0" distL="0" distR="0" wp14:anchorId="5C818931" wp14:editId="7079021A">
            <wp:extent cx="6903720" cy="2609850"/>
            <wp:effectExtent l="0" t="0" r="0" b="0"/>
            <wp:docPr id="380"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6"/>
                    <a:srcRect/>
                    <a:stretch>
                      <a:fillRect/>
                    </a:stretch>
                  </pic:blipFill>
                  <pic:spPr>
                    <a:xfrm>
                      <a:off x="0" y="0"/>
                      <a:ext cx="6903720" cy="2609850"/>
                    </a:xfrm>
                    <a:prstGeom prst="rect">
                      <a:avLst/>
                    </a:prstGeom>
                    <a:ln/>
                  </pic:spPr>
                </pic:pic>
              </a:graphicData>
            </a:graphic>
          </wp:inline>
        </w:drawing>
      </w:r>
    </w:p>
    <w:p w14:paraId="00000099" w14:textId="77777777" w:rsidR="00FE7B64" w:rsidRDefault="00FE7B64">
      <w:pPr>
        <w:rPr>
          <w:sz w:val="22"/>
          <w:szCs w:val="22"/>
        </w:rPr>
      </w:pPr>
    </w:p>
    <w:p w14:paraId="0000009A" w14:textId="77777777" w:rsidR="00FE7B64" w:rsidRDefault="00FE7B64">
      <w:pPr>
        <w:rPr>
          <w:sz w:val="22"/>
          <w:szCs w:val="22"/>
        </w:rPr>
      </w:pPr>
    </w:p>
    <w:p w14:paraId="0000009B" w14:textId="77777777" w:rsidR="00FE7B64" w:rsidRDefault="00FE7B64">
      <w:pPr>
        <w:rPr>
          <w:sz w:val="22"/>
          <w:szCs w:val="22"/>
        </w:rPr>
      </w:pPr>
    </w:p>
    <w:p w14:paraId="0000009C" w14:textId="77777777" w:rsidR="00FE7B64" w:rsidRDefault="00FE7B64">
      <w:pPr>
        <w:rPr>
          <w:sz w:val="22"/>
          <w:szCs w:val="22"/>
        </w:rPr>
      </w:pPr>
    </w:p>
    <w:p w14:paraId="0000009D" w14:textId="77777777" w:rsidR="00FE7B64" w:rsidRDefault="00FE7B64">
      <w:pPr>
        <w:rPr>
          <w:sz w:val="22"/>
          <w:szCs w:val="22"/>
        </w:rPr>
      </w:pPr>
    </w:p>
    <w:p w14:paraId="0000009E" w14:textId="77777777" w:rsidR="00FE7B64" w:rsidRDefault="00FE7B64">
      <w:pPr>
        <w:rPr>
          <w:sz w:val="22"/>
          <w:szCs w:val="22"/>
        </w:rPr>
      </w:pPr>
    </w:p>
    <w:p w14:paraId="0000009F" w14:textId="77777777" w:rsidR="00FE7B64" w:rsidRDefault="00FE7B64">
      <w:pPr>
        <w:rPr>
          <w:sz w:val="22"/>
          <w:szCs w:val="22"/>
        </w:rPr>
      </w:pPr>
    </w:p>
    <w:p w14:paraId="000000A0" w14:textId="77777777" w:rsidR="00FE7B64" w:rsidRDefault="00FE7B64">
      <w:pPr>
        <w:rPr>
          <w:sz w:val="22"/>
          <w:szCs w:val="22"/>
        </w:rPr>
      </w:pPr>
    </w:p>
    <w:p w14:paraId="000000A1" w14:textId="77777777" w:rsidR="00FE7B64" w:rsidRDefault="00C96544">
      <w:pPr>
        <w:rPr>
          <w:sz w:val="22"/>
          <w:szCs w:val="22"/>
        </w:rPr>
      </w:pPr>
      <w:r>
        <w:rPr>
          <w:sz w:val="22"/>
          <w:szCs w:val="22"/>
        </w:rPr>
        <w:t xml:space="preserve">   </w:t>
      </w:r>
    </w:p>
    <w:p w14:paraId="000000A2" w14:textId="77777777" w:rsidR="00FE7B64" w:rsidRDefault="00C96544">
      <w:pPr>
        <w:pBdr>
          <w:top w:val="nil"/>
          <w:left w:val="nil"/>
          <w:bottom w:val="nil"/>
          <w:right w:val="nil"/>
          <w:between w:val="nil"/>
        </w:pBdr>
        <w:spacing w:before="100" w:after="200"/>
        <w:rPr>
          <w:color w:val="000000"/>
          <w:sz w:val="22"/>
          <w:szCs w:val="22"/>
        </w:rPr>
      </w:pPr>
      <w:r>
        <w:rPr>
          <w:b/>
          <w:color w:val="000000"/>
          <w:sz w:val="22"/>
          <w:szCs w:val="22"/>
        </w:rPr>
        <w:lastRenderedPageBreak/>
        <w:t>Step 5 Document Upload</w:t>
      </w:r>
    </w:p>
    <w:p w14:paraId="000000A3" w14:textId="77777777" w:rsidR="00FE7B64" w:rsidRDefault="00C96544">
      <w:pPr>
        <w:rPr>
          <w:sz w:val="22"/>
          <w:szCs w:val="22"/>
        </w:rPr>
      </w:pPr>
      <w:r>
        <w:rPr>
          <w:sz w:val="22"/>
          <w:szCs w:val="22"/>
        </w:rPr>
        <w:t xml:space="preserve">1. This option facilitates the upload of GMP documents as shown below  </w:t>
      </w:r>
      <w:r>
        <w:rPr>
          <w:noProof/>
        </w:rPr>
        <w:drawing>
          <wp:inline distT="0" distB="0" distL="0" distR="0" wp14:anchorId="6D528F76" wp14:editId="135690FD">
            <wp:extent cx="6903720" cy="2921000"/>
            <wp:effectExtent l="0" t="0" r="0" b="0"/>
            <wp:docPr id="38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7"/>
                    <a:srcRect/>
                    <a:stretch>
                      <a:fillRect/>
                    </a:stretch>
                  </pic:blipFill>
                  <pic:spPr>
                    <a:xfrm>
                      <a:off x="0" y="0"/>
                      <a:ext cx="6903720" cy="2921000"/>
                    </a:xfrm>
                    <a:prstGeom prst="rect">
                      <a:avLst/>
                    </a:prstGeom>
                    <a:ln/>
                  </pic:spPr>
                </pic:pic>
              </a:graphicData>
            </a:graphic>
          </wp:inline>
        </w:drawing>
      </w:r>
    </w:p>
    <w:p w14:paraId="000000A4" w14:textId="77777777" w:rsidR="00FE7B64" w:rsidRDefault="00C96544">
      <w:pPr>
        <w:rPr>
          <w:sz w:val="22"/>
          <w:szCs w:val="22"/>
        </w:rPr>
      </w:pPr>
      <w:r>
        <w:rPr>
          <w:sz w:val="22"/>
          <w:szCs w:val="22"/>
        </w:rPr>
        <w:t xml:space="preserve">2. Documents are displayed in the document grid as shown below with options to preview, update, delete, and viewing of the document revisions. </w:t>
      </w:r>
      <w:r>
        <w:rPr>
          <w:noProof/>
          <w:sz w:val="22"/>
          <w:szCs w:val="22"/>
        </w:rPr>
        <w:drawing>
          <wp:inline distT="0" distB="0" distL="0" distR="0" wp14:anchorId="7B04FBC5" wp14:editId="093BA7CF">
            <wp:extent cx="6903720" cy="2393950"/>
            <wp:effectExtent l="0" t="0" r="0" b="0"/>
            <wp:docPr id="382"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8"/>
                    <a:srcRect/>
                    <a:stretch>
                      <a:fillRect/>
                    </a:stretch>
                  </pic:blipFill>
                  <pic:spPr>
                    <a:xfrm>
                      <a:off x="0" y="0"/>
                      <a:ext cx="6903720" cy="2393950"/>
                    </a:xfrm>
                    <a:prstGeom prst="rect">
                      <a:avLst/>
                    </a:prstGeom>
                    <a:ln/>
                  </pic:spPr>
                </pic:pic>
              </a:graphicData>
            </a:graphic>
          </wp:inline>
        </w:drawing>
      </w:r>
    </w:p>
    <w:p w14:paraId="000000A5" w14:textId="77777777" w:rsidR="00FE7B64" w:rsidRDefault="00FE7B64">
      <w:pPr>
        <w:rPr>
          <w:sz w:val="22"/>
          <w:szCs w:val="22"/>
        </w:rPr>
      </w:pPr>
    </w:p>
    <w:p w14:paraId="000000A6" w14:textId="77777777" w:rsidR="00FE7B64" w:rsidRDefault="00FE7B64">
      <w:pPr>
        <w:rPr>
          <w:sz w:val="22"/>
          <w:szCs w:val="22"/>
        </w:rPr>
      </w:pPr>
    </w:p>
    <w:p w14:paraId="000000A7" w14:textId="77777777" w:rsidR="00FE7B64" w:rsidRDefault="00FE7B64">
      <w:pPr>
        <w:rPr>
          <w:sz w:val="22"/>
          <w:szCs w:val="22"/>
        </w:rPr>
      </w:pPr>
    </w:p>
    <w:p w14:paraId="000000A8" w14:textId="77777777" w:rsidR="00FE7B64" w:rsidRDefault="00FE7B64">
      <w:pPr>
        <w:rPr>
          <w:sz w:val="22"/>
          <w:szCs w:val="22"/>
        </w:rPr>
      </w:pPr>
    </w:p>
    <w:p w14:paraId="000000A9" w14:textId="77777777" w:rsidR="00FE7B64" w:rsidRDefault="00FE7B64">
      <w:pPr>
        <w:rPr>
          <w:sz w:val="22"/>
          <w:szCs w:val="22"/>
        </w:rPr>
      </w:pPr>
    </w:p>
    <w:p w14:paraId="000000AA" w14:textId="77777777" w:rsidR="00FE7B64" w:rsidRDefault="00FE7B64">
      <w:pPr>
        <w:rPr>
          <w:sz w:val="22"/>
          <w:szCs w:val="22"/>
        </w:rPr>
      </w:pPr>
    </w:p>
    <w:p w14:paraId="000000AB" w14:textId="77777777" w:rsidR="00FE7B64" w:rsidRDefault="00FE7B64">
      <w:pPr>
        <w:rPr>
          <w:sz w:val="22"/>
          <w:szCs w:val="22"/>
        </w:rPr>
      </w:pPr>
    </w:p>
    <w:p w14:paraId="000000AC" w14:textId="77777777" w:rsidR="00FE7B64" w:rsidRDefault="00FE7B64">
      <w:pPr>
        <w:rPr>
          <w:sz w:val="22"/>
          <w:szCs w:val="22"/>
        </w:rPr>
      </w:pPr>
    </w:p>
    <w:p w14:paraId="000000AD" w14:textId="77777777" w:rsidR="00FE7B64" w:rsidRDefault="00FE7B64">
      <w:pPr>
        <w:rPr>
          <w:sz w:val="22"/>
          <w:szCs w:val="22"/>
        </w:rPr>
      </w:pPr>
    </w:p>
    <w:p w14:paraId="000000AE" w14:textId="77777777" w:rsidR="00FE7B64" w:rsidRDefault="00FE7B64">
      <w:pPr>
        <w:rPr>
          <w:sz w:val="22"/>
          <w:szCs w:val="22"/>
        </w:rPr>
      </w:pPr>
    </w:p>
    <w:p w14:paraId="000000AF" w14:textId="77777777" w:rsidR="00FE7B64" w:rsidRDefault="00C96544">
      <w:pPr>
        <w:pBdr>
          <w:top w:val="nil"/>
          <w:left w:val="nil"/>
          <w:bottom w:val="nil"/>
          <w:right w:val="nil"/>
          <w:between w:val="nil"/>
        </w:pBdr>
        <w:spacing w:after="200" w:line="276" w:lineRule="auto"/>
        <w:rPr>
          <w:b/>
          <w:color w:val="000000"/>
          <w:sz w:val="22"/>
          <w:szCs w:val="22"/>
        </w:rPr>
      </w:pPr>
      <w:r>
        <w:rPr>
          <w:b/>
          <w:color w:val="000000"/>
          <w:sz w:val="22"/>
          <w:szCs w:val="22"/>
        </w:rPr>
        <w:t xml:space="preserve">Step 4 </w:t>
      </w:r>
      <w:proofErr w:type="gramStart"/>
      <w:r>
        <w:rPr>
          <w:b/>
          <w:sz w:val="22"/>
          <w:szCs w:val="22"/>
        </w:rPr>
        <w:t>Pre Checking</w:t>
      </w:r>
      <w:proofErr w:type="gramEnd"/>
    </w:p>
    <w:p w14:paraId="000000B0" w14:textId="77777777" w:rsidR="00FE7B64" w:rsidRDefault="00C96544">
      <w:pPr>
        <w:spacing w:line="276" w:lineRule="auto"/>
        <w:ind w:left="360"/>
        <w:rPr>
          <w:sz w:val="22"/>
          <w:szCs w:val="22"/>
        </w:rPr>
      </w:pPr>
      <w:r>
        <w:rPr>
          <w:sz w:val="22"/>
          <w:szCs w:val="22"/>
        </w:rPr>
        <w:t xml:space="preserve">This Option facilitates the prechecking of the product details as shown </w:t>
      </w:r>
      <w:proofErr w:type="gramStart"/>
      <w:r>
        <w:rPr>
          <w:sz w:val="22"/>
          <w:szCs w:val="22"/>
        </w:rPr>
        <w:t>below</w:t>
      </w:r>
      <w:proofErr w:type="gramEnd"/>
    </w:p>
    <w:p w14:paraId="000000B1" w14:textId="77777777" w:rsidR="00FE7B64" w:rsidRDefault="00C96544">
      <w:pPr>
        <w:spacing w:line="276" w:lineRule="auto"/>
        <w:ind w:left="360"/>
        <w:rPr>
          <w:sz w:val="22"/>
          <w:szCs w:val="22"/>
        </w:rPr>
      </w:pPr>
      <w:r>
        <w:rPr>
          <w:noProof/>
          <w:sz w:val="22"/>
          <w:szCs w:val="22"/>
        </w:rPr>
        <w:drawing>
          <wp:inline distT="0" distB="0" distL="0" distR="0" wp14:anchorId="50A171C3" wp14:editId="5C961D34">
            <wp:extent cx="6903720" cy="3210560"/>
            <wp:effectExtent l="0" t="0" r="0" b="0"/>
            <wp:docPr id="383"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9"/>
                    <a:srcRect/>
                    <a:stretch>
                      <a:fillRect/>
                    </a:stretch>
                  </pic:blipFill>
                  <pic:spPr>
                    <a:xfrm>
                      <a:off x="0" y="0"/>
                      <a:ext cx="6903720" cy="3210560"/>
                    </a:xfrm>
                    <a:prstGeom prst="rect">
                      <a:avLst/>
                    </a:prstGeom>
                    <a:ln/>
                  </pic:spPr>
                </pic:pic>
              </a:graphicData>
            </a:graphic>
          </wp:inline>
        </w:drawing>
      </w:r>
    </w:p>
    <w:p w14:paraId="000000B2" w14:textId="77777777" w:rsidR="00FE7B64" w:rsidRDefault="00FE7B64">
      <w:pPr>
        <w:pBdr>
          <w:top w:val="nil"/>
          <w:left w:val="nil"/>
          <w:bottom w:val="nil"/>
          <w:right w:val="nil"/>
          <w:between w:val="nil"/>
        </w:pBdr>
        <w:spacing w:line="276" w:lineRule="auto"/>
        <w:ind w:left="720"/>
        <w:rPr>
          <w:b/>
          <w:color w:val="000000"/>
          <w:sz w:val="22"/>
          <w:szCs w:val="22"/>
        </w:rPr>
      </w:pPr>
    </w:p>
    <w:p w14:paraId="000000B3" w14:textId="77777777" w:rsidR="00FE7B64" w:rsidRDefault="00FE7B64">
      <w:pPr>
        <w:pBdr>
          <w:top w:val="nil"/>
          <w:left w:val="nil"/>
          <w:bottom w:val="nil"/>
          <w:right w:val="nil"/>
          <w:between w:val="nil"/>
        </w:pBdr>
        <w:spacing w:line="276" w:lineRule="auto"/>
        <w:ind w:left="720"/>
        <w:rPr>
          <w:b/>
          <w:color w:val="000000"/>
          <w:sz w:val="22"/>
          <w:szCs w:val="22"/>
        </w:rPr>
      </w:pPr>
    </w:p>
    <w:p w14:paraId="000000B4" w14:textId="77777777" w:rsidR="00FE7B64" w:rsidRDefault="00FE7B64">
      <w:pPr>
        <w:pBdr>
          <w:top w:val="nil"/>
          <w:left w:val="nil"/>
          <w:bottom w:val="nil"/>
          <w:right w:val="nil"/>
          <w:between w:val="nil"/>
        </w:pBdr>
        <w:spacing w:line="276" w:lineRule="auto"/>
        <w:ind w:left="720"/>
        <w:rPr>
          <w:b/>
          <w:color w:val="000000"/>
          <w:sz w:val="22"/>
          <w:szCs w:val="22"/>
        </w:rPr>
      </w:pPr>
    </w:p>
    <w:p w14:paraId="000000B5" w14:textId="77777777" w:rsidR="00FE7B64" w:rsidRDefault="00C96544">
      <w:pPr>
        <w:pBdr>
          <w:top w:val="nil"/>
          <w:left w:val="nil"/>
          <w:bottom w:val="nil"/>
          <w:right w:val="nil"/>
          <w:between w:val="nil"/>
        </w:pBdr>
        <w:spacing w:after="200" w:line="276" w:lineRule="auto"/>
        <w:rPr>
          <w:b/>
          <w:color w:val="000000"/>
          <w:sz w:val="22"/>
          <w:szCs w:val="22"/>
        </w:rPr>
      </w:pPr>
      <w:r>
        <w:rPr>
          <w:b/>
          <w:color w:val="000000"/>
          <w:sz w:val="22"/>
          <w:szCs w:val="22"/>
        </w:rPr>
        <w:t>Step 5 Invoicing and provision of payment details</w:t>
      </w:r>
    </w:p>
    <w:p w14:paraId="000000B6" w14:textId="77777777" w:rsidR="00FE7B64" w:rsidRDefault="00C96544">
      <w:pPr>
        <w:spacing w:after="160" w:line="259" w:lineRule="auto"/>
        <w:rPr>
          <w:b/>
          <w:sz w:val="22"/>
          <w:szCs w:val="22"/>
        </w:rPr>
      </w:pPr>
      <w:r>
        <w:rPr>
          <w:b/>
          <w:sz w:val="22"/>
          <w:szCs w:val="22"/>
        </w:rPr>
        <w:t xml:space="preserve">Invoice </w:t>
      </w:r>
      <w:proofErr w:type="gramStart"/>
      <w:r>
        <w:rPr>
          <w:b/>
          <w:sz w:val="22"/>
          <w:szCs w:val="22"/>
        </w:rPr>
        <w:t>generation</w:t>
      </w:r>
      <w:proofErr w:type="gramEnd"/>
    </w:p>
    <w:p w14:paraId="000000B7" w14:textId="77777777" w:rsidR="00FE7B64" w:rsidRDefault="00C96544">
      <w:pPr>
        <w:spacing w:after="160" w:line="259" w:lineRule="auto"/>
        <w:rPr>
          <w:color w:val="00B0F0"/>
          <w:sz w:val="22"/>
          <w:szCs w:val="22"/>
        </w:rPr>
      </w:pPr>
      <w:r>
        <w:rPr>
          <w:noProof/>
          <w:sz w:val="22"/>
          <w:szCs w:val="22"/>
        </w:rPr>
        <w:drawing>
          <wp:inline distT="0" distB="0" distL="0" distR="0" wp14:anchorId="05EB4C28" wp14:editId="2ED53C1A">
            <wp:extent cx="6903720" cy="3208020"/>
            <wp:effectExtent l="0" t="0" r="0" b="0"/>
            <wp:docPr id="384"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40"/>
                    <a:srcRect/>
                    <a:stretch>
                      <a:fillRect/>
                    </a:stretch>
                  </pic:blipFill>
                  <pic:spPr>
                    <a:xfrm>
                      <a:off x="0" y="0"/>
                      <a:ext cx="6903720" cy="3208020"/>
                    </a:xfrm>
                    <a:prstGeom prst="rect">
                      <a:avLst/>
                    </a:prstGeom>
                    <a:ln/>
                  </pic:spPr>
                </pic:pic>
              </a:graphicData>
            </a:graphic>
          </wp:inline>
        </w:drawing>
      </w:r>
    </w:p>
    <w:p w14:paraId="000000B8" w14:textId="77777777" w:rsidR="00FE7B64" w:rsidRDefault="00C96544">
      <w:pPr>
        <w:pBdr>
          <w:top w:val="nil"/>
          <w:left w:val="nil"/>
          <w:bottom w:val="nil"/>
          <w:right w:val="nil"/>
          <w:between w:val="nil"/>
        </w:pBdr>
        <w:spacing w:before="100" w:line="259" w:lineRule="auto"/>
        <w:ind w:left="720"/>
        <w:rPr>
          <w:color w:val="000000"/>
          <w:sz w:val="22"/>
          <w:szCs w:val="22"/>
        </w:rPr>
      </w:pPr>
      <w:r>
        <w:rPr>
          <w:color w:val="000000"/>
          <w:sz w:val="22"/>
          <w:szCs w:val="22"/>
        </w:rPr>
        <w:lastRenderedPageBreak/>
        <w:t xml:space="preserve">1. On clicking raise invoice quotation window is shown and on pressing Generate Invoice, from the viewed quotation </w:t>
      </w:r>
      <w:r>
        <w:rPr>
          <w:sz w:val="22"/>
          <w:szCs w:val="22"/>
        </w:rPr>
        <w:t>and invoice</w:t>
      </w:r>
      <w:r>
        <w:rPr>
          <w:color w:val="000000"/>
          <w:sz w:val="22"/>
          <w:szCs w:val="22"/>
        </w:rPr>
        <w:t xml:space="preserve"> is generated. </w:t>
      </w:r>
      <w:r>
        <w:rPr>
          <w:noProof/>
          <w:color w:val="000000"/>
          <w:sz w:val="22"/>
          <w:szCs w:val="22"/>
        </w:rPr>
        <w:drawing>
          <wp:inline distT="0" distB="0" distL="0" distR="0" wp14:anchorId="456F734F" wp14:editId="5FA76A93">
            <wp:extent cx="6339287" cy="3033280"/>
            <wp:effectExtent l="0" t="0" r="0" b="0"/>
            <wp:docPr id="385"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41"/>
                    <a:srcRect/>
                    <a:stretch>
                      <a:fillRect/>
                    </a:stretch>
                  </pic:blipFill>
                  <pic:spPr>
                    <a:xfrm>
                      <a:off x="0" y="0"/>
                      <a:ext cx="6339287" cy="3033280"/>
                    </a:xfrm>
                    <a:prstGeom prst="rect">
                      <a:avLst/>
                    </a:prstGeom>
                    <a:ln/>
                  </pic:spPr>
                </pic:pic>
              </a:graphicData>
            </a:graphic>
          </wp:inline>
        </w:drawing>
      </w:r>
    </w:p>
    <w:p w14:paraId="000000B9" w14:textId="77777777" w:rsidR="00FE7B64" w:rsidRDefault="00FE7B64">
      <w:pPr>
        <w:pBdr>
          <w:top w:val="nil"/>
          <w:left w:val="nil"/>
          <w:bottom w:val="nil"/>
          <w:right w:val="nil"/>
          <w:between w:val="nil"/>
        </w:pBdr>
        <w:spacing w:line="259" w:lineRule="auto"/>
        <w:ind w:left="720"/>
        <w:rPr>
          <w:color w:val="000000"/>
          <w:sz w:val="22"/>
          <w:szCs w:val="22"/>
        </w:rPr>
      </w:pPr>
    </w:p>
    <w:p w14:paraId="000000BA" w14:textId="77777777" w:rsidR="00FE7B64" w:rsidRDefault="00FE7B64">
      <w:pPr>
        <w:pBdr>
          <w:top w:val="nil"/>
          <w:left w:val="nil"/>
          <w:bottom w:val="nil"/>
          <w:right w:val="nil"/>
          <w:between w:val="nil"/>
        </w:pBdr>
        <w:spacing w:after="160" w:line="259" w:lineRule="auto"/>
        <w:ind w:left="720"/>
        <w:rPr>
          <w:color w:val="000000"/>
          <w:sz w:val="22"/>
          <w:szCs w:val="22"/>
        </w:rPr>
      </w:pPr>
    </w:p>
    <w:p w14:paraId="000000BB" w14:textId="77777777" w:rsidR="00FE7B64" w:rsidRDefault="00C96544">
      <w:pPr>
        <w:spacing w:after="160" w:line="259" w:lineRule="auto"/>
        <w:rPr>
          <w:sz w:val="22"/>
          <w:szCs w:val="22"/>
        </w:rPr>
      </w:pPr>
      <w:r>
        <w:rPr>
          <w:sz w:val="22"/>
          <w:szCs w:val="22"/>
        </w:rPr>
        <w:t>2. Unique invoice number is assigned to the generated invoice and the invoice can be printed or previewed using the print option.</w:t>
      </w:r>
    </w:p>
    <w:p w14:paraId="000000BC" w14:textId="77777777" w:rsidR="00FE7B64" w:rsidRDefault="00FE7B64">
      <w:pPr>
        <w:spacing w:after="160" w:line="259" w:lineRule="auto"/>
        <w:rPr>
          <w:sz w:val="22"/>
          <w:szCs w:val="22"/>
        </w:rPr>
      </w:pPr>
    </w:p>
    <w:p w14:paraId="000000BD" w14:textId="77777777" w:rsidR="00FE7B64" w:rsidRDefault="00FE7B64">
      <w:pPr>
        <w:spacing w:after="160" w:line="259" w:lineRule="auto"/>
        <w:rPr>
          <w:sz w:val="22"/>
          <w:szCs w:val="22"/>
        </w:rPr>
      </w:pPr>
    </w:p>
    <w:p w14:paraId="000000BE" w14:textId="77777777" w:rsidR="00FE7B64" w:rsidRDefault="00FE7B64">
      <w:pPr>
        <w:spacing w:after="160" w:line="259" w:lineRule="auto"/>
        <w:rPr>
          <w:sz w:val="22"/>
          <w:szCs w:val="22"/>
        </w:rPr>
      </w:pPr>
    </w:p>
    <w:p w14:paraId="000000BF" w14:textId="77777777" w:rsidR="00FE7B64" w:rsidRDefault="00C96544">
      <w:pPr>
        <w:pBdr>
          <w:top w:val="nil"/>
          <w:left w:val="nil"/>
          <w:bottom w:val="nil"/>
          <w:right w:val="nil"/>
          <w:between w:val="nil"/>
        </w:pBdr>
        <w:spacing w:after="160" w:line="259" w:lineRule="auto"/>
        <w:rPr>
          <w:b/>
          <w:color w:val="000000"/>
          <w:sz w:val="22"/>
          <w:szCs w:val="22"/>
        </w:rPr>
      </w:pPr>
      <w:r>
        <w:rPr>
          <w:b/>
          <w:color w:val="000000"/>
          <w:sz w:val="22"/>
          <w:szCs w:val="22"/>
        </w:rPr>
        <w:t xml:space="preserve">Step 5 Submitting the application for </w:t>
      </w:r>
      <w:proofErr w:type="gramStart"/>
      <w:r>
        <w:rPr>
          <w:b/>
          <w:color w:val="000000"/>
          <w:sz w:val="22"/>
          <w:szCs w:val="22"/>
        </w:rPr>
        <w:t>processing</w:t>
      </w:r>
      <w:proofErr w:type="gramEnd"/>
    </w:p>
    <w:p w14:paraId="000000C0" w14:textId="77777777" w:rsidR="00FE7B64" w:rsidRDefault="00C96544">
      <w:pPr>
        <w:spacing w:after="160" w:line="259" w:lineRule="auto"/>
        <w:rPr>
          <w:sz w:val="22"/>
          <w:szCs w:val="22"/>
        </w:rPr>
      </w:pPr>
      <w:r>
        <w:rPr>
          <w:sz w:val="22"/>
          <w:szCs w:val="22"/>
        </w:rPr>
        <w:t>This is the final stage of the New GMP application process.</w:t>
      </w:r>
    </w:p>
    <w:p w14:paraId="000000C1" w14:textId="77777777" w:rsidR="00FE7B64" w:rsidRDefault="00C96544">
      <w:pPr>
        <w:spacing w:after="160" w:line="259" w:lineRule="auto"/>
        <w:rPr>
          <w:sz w:val="22"/>
          <w:szCs w:val="22"/>
        </w:rPr>
      </w:pPr>
      <w:r>
        <w:rPr>
          <w:sz w:val="22"/>
          <w:szCs w:val="22"/>
        </w:rPr>
        <w:t xml:space="preserve">To submit the application, press the </w:t>
      </w:r>
      <w:r>
        <w:rPr>
          <w:b/>
          <w:sz w:val="22"/>
          <w:szCs w:val="22"/>
        </w:rPr>
        <w:t>submit</w:t>
      </w:r>
      <w:r>
        <w:rPr>
          <w:sz w:val="22"/>
          <w:szCs w:val="22"/>
        </w:rPr>
        <w:t xml:space="preserve"> button at the bottom of the interface.</w:t>
      </w:r>
    </w:p>
    <w:p w14:paraId="000000C2" w14:textId="77777777" w:rsidR="00FE7B64" w:rsidRDefault="00C96544">
      <w:pPr>
        <w:spacing w:after="160" w:line="259" w:lineRule="auto"/>
        <w:rPr>
          <w:sz w:val="22"/>
          <w:szCs w:val="22"/>
        </w:rPr>
      </w:pPr>
      <w:r>
        <w:rPr>
          <w:noProof/>
          <w:sz w:val="22"/>
          <w:szCs w:val="22"/>
        </w:rPr>
        <w:drawing>
          <wp:inline distT="0" distB="0" distL="0" distR="0" wp14:anchorId="34B0712E" wp14:editId="6FF2BB23">
            <wp:extent cx="6903720" cy="719455"/>
            <wp:effectExtent l="0" t="0" r="0" b="0"/>
            <wp:docPr id="387"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42"/>
                    <a:srcRect/>
                    <a:stretch>
                      <a:fillRect/>
                    </a:stretch>
                  </pic:blipFill>
                  <pic:spPr>
                    <a:xfrm>
                      <a:off x="0" y="0"/>
                      <a:ext cx="6903720" cy="719455"/>
                    </a:xfrm>
                    <a:prstGeom prst="rect">
                      <a:avLst/>
                    </a:prstGeom>
                    <a:ln/>
                  </pic:spPr>
                </pic:pic>
              </a:graphicData>
            </a:graphic>
          </wp:inline>
        </w:drawing>
      </w:r>
    </w:p>
    <w:p w14:paraId="000000C3" w14:textId="77777777" w:rsidR="00FE7B64" w:rsidRDefault="00FE7B64">
      <w:pPr>
        <w:spacing w:after="160" w:line="259" w:lineRule="auto"/>
        <w:ind w:left="360"/>
        <w:rPr>
          <w:sz w:val="22"/>
          <w:szCs w:val="22"/>
        </w:rPr>
      </w:pPr>
    </w:p>
    <w:p w14:paraId="000000C4" w14:textId="77777777" w:rsidR="00FE7B64" w:rsidRDefault="00C96544">
      <w:pPr>
        <w:spacing w:after="160" w:line="259" w:lineRule="auto"/>
        <w:ind w:left="360"/>
        <w:rPr>
          <w:sz w:val="22"/>
          <w:szCs w:val="22"/>
        </w:rPr>
      </w:pPr>
      <w:r>
        <w:rPr>
          <w:sz w:val="22"/>
          <w:szCs w:val="22"/>
        </w:rPr>
        <w:lastRenderedPageBreak/>
        <w:t xml:space="preserve">In case all was done correctly a submission window pops up where the user clicks the </w:t>
      </w:r>
      <w:r>
        <w:rPr>
          <w:b/>
          <w:sz w:val="22"/>
          <w:szCs w:val="22"/>
        </w:rPr>
        <w:t>Submit Application</w:t>
      </w:r>
      <w:r>
        <w:rPr>
          <w:sz w:val="22"/>
          <w:szCs w:val="22"/>
        </w:rPr>
        <w:t xml:space="preserve"> button to apply to the next stage as defined in the workflow. </w:t>
      </w:r>
      <w:r>
        <w:rPr>
          <w:noProof/>
          <w:sz w:val="22"/>
          <w:szCs w:val="22"/>
        </w:rPr>
        <w:drawing>
          <wp:inline distT="0" distB="0" distL="0" distR="0" wp14:anchorId="4E022E37" wp14:editId="44B3E19A">
            <wp:extent cx="5949950" cy="2769235"/>
            <wp:effectExtent l="0" t="0" r="0" b="0"/>
            <wp:docPr id="388"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43"/>
                    <a:srcRect/>
                    <a:stretch>
                      <a:fillRect/>
                    </a:stretch>
                  </pic:blipFill>
                  <pic:spPr>
                    <a:xfrm>
                      <a:off x="0" y="0"/>
                      <a:ext cx="5949950" cy="2769235"/>
                    </a:xfrm>
                    <a:prstGeom prst="rect">
                      <a:avLst/>
                    </a:prstGeom>
                    <a:ln/>
                  </pic:spPr>
                </pic:pic>
              </a:graphicData>
            </a:graphic>
          </wp:inline>
        </w:drawing>
      </w:r>
    </w:p>
    <w:p w14:paraId="000000C5" w14:textId="77777777" w:rsidR="00FE7B64" w:rsidRDefault="00C96544">
      <w:pPr>
        <w:rPr>
          <w:sz w:val="22"/>
          <w:szCs w:val="22"/>
        </w:rPr>
      </w:pPr>
      <w:r>
        <w:rPr>
          <w:sz w:val="22"/>
          <w:szCs w:val="22"/>
        </w:rPr>
        <w:t xml:space="preserve">On pressing </w:t>
      </w:r>
      <w:r>
        <w:rPr>
          <w:b/>
          <w:sz w:val="22"/>
          <w:szCs w:val="22"/>
        </w:rPr>
        <w:t>submit Application</w:t>
      </w:r>
      <w:r>
        <w:rPr>
          <w:sz w:val="22"/>
          <w:szCs w:val="22"/>
        </w:rPr>
        <w:t xml:space="preserve"> button, the application is pushed to the next defined stage and the responsible person will see it on their </w:t>
      </w:r>
      <w:proofErr w:type="gramStart"/>
      <w:r>
        <w:rPr>
          <w:sz w:val="22"/>
          <w:szCs w:val="22"/>
        </w:rPr>
        <w:t>in-trays</w:t>
      </w:r>
      <w:proofErr w:type="gramEnd"/>
    </w:p>
    <w:p w14:paraId="000000C6" w14:textId="77777777" w:rsidR="00FE7B64" w:rsidRDefault="00FE7B64">
      <w:pPr>
        <w:rPr>
          <w:sz w:val="22"/>
          <w:szCs w:val="22"/>
        </w:rPr>
      </w:pPr>
    </w:p>
    <w:p w14:paraId="000000C7" w14:textId="77777777" w:rsidR="00FE7B64" w:rsidRDefault="00FE7B64">
      <w:pPr>
        <w:jc w:val="both"/>
        <w:rPr>
          <w:sz w:val="22"/>
          <w:szCs w:val="22"/>
        </w:rPr>
      </w:pPr>
    </w:p>
    <w:p w14:paraId="000000C8" w14:textId="77777777" w:rsidR="00FE7B64" w:rsidRDefault="00FE7B64">
      <w:pPr>
        <w:jc w:val="both"/>
        <w:rPr>
          <w:sz w:val="22"/>
          <w:szCs w:val="22"/>
        </w:rPr>
      </w:pPr>
    </w:p>
    <w:p w14:paraId="000000C9" w14:textId="77777777" w:rsidR="00FE7B64" w:rsidRDefault="00FE7B64">
      <w:pPr>
        <w:jc w:val="both"/>
        <w:rPr>
          <w:sz w:val="22"/>
          <w:szCs w:val="22"/>
        </w:rPr>
      </w:pPr>
    </w:p>
    <w:p w14:paraId="000000CA" w14:textId="77777777" w:rsidR="00FE7B64" w:rsidRDefault="00FE7B64">
      <w:pPr>
        <w:jc w:val="both"/>
        <w:rPr>
          <w:sz w:val="22"/>
          <w:szCs w:val="22"/>
        </w:rPr>
      </w:pPr>
    </w:p>
    <w:p w14:paraId="000000CB" w14:textId="77777777" w:rsidR="00FE7B64" w:rsidRDefault="00FE7B64">
      <w:pPr>
        <w:jc w:val="both"/>
        <w:rPr>
          <w:sz w:val="22"/>
          <w:szCs w:val="22"/>
        </w:rPr>
      </w:pPr>
    </w:p>
    <w:p w14:paraId="000000CC" w14:textId="77777777" w:rsidR="00FE7B64" w:rsidRDefault="00FE7B64">
      <w:pPr>
        <w:jc w:val="both"/>
        <w:rPr>
          <w:sz w:val="22"/>
          <w:szCs w:val="22"/>
        </w:rPr>
      </w:pPr>
    </w:p>
    <w:p w14:paraId="000000CD" w14:textId="77777777" w:rsidR="00FE7B64" w:rsidRDefault="00FE7B64">
      <w:pPr>
        <w:jc w:val="both"/>
        <w:rPr>
          <w:sz w:val="22"/>
          <w:szCs w:val="22"/>
        </w:rPr>
      </w:pPr>
    </w:p>
    <w:p w14:paraId="000000CE" w14:textId="77777777" w:rsidR="00FE7B64" w:rsidRDefault="00FE7B64">
      <w:pPr>
        <w:jc w:val="both"/>
        <w:rPr>
          <w:sz w:val="22"/>
          <w:szCs w:val="22"/>
        </w:rPr>
      </w:pPr>
    </w:p>
    <w:p w14:paraId="000000CF" w14:textId="77777777" w:rsidR="00FE7B64" w:rsidRDefault="00FE7B64">
      <w:pPr>
        <w:jc w:val="both"/>
        <w:rPr>
          <w:sz w:val="22"/>
          <w:szCs w:val="22"/>
        </w:rPr>
      </w:pPr>
    </w:p>
    <w:p w14:paraId="000000D0" w14:textId="77777777" w:rsidR="00FE7B64" w:rsidRDefault="00FE7B64">
      <w:pPr>
        <w:jc w:val="both"/>
        <w:rPr>
          <w:sz w:val="22"/>
          <w:szCs w:val="22"/>
        </w:rPr>
      </w:pPr>
    </w:p>
    <w:p w14:paraId="000000D1" w14:textId="77777777" w:rsidR="00FE7B64" w:rsidRDefault="00C96544">
      <w:pPr>
        <w:pStyle w:val="Heading1"/>
        <w:numPr>
          <w:ilvl w:val="0"/>
          <w:numId w:val="9"/>
        </w:numPr>
        <w:jc w:val="both"/>
      </w:pPr>
      <w:bookmarkStart w:id="20" w:name="_heading=h.17dp8vu" w:colFirst="0" w:colLast="0"/>
      <w:bookmarkEnd w:id="20"/>
      <w:r>
        <w:t xml:space="preserve"> GMP Application Processing</w:t>
      </w:r>
    </w:p>
    <w:p w14:paraId="000000D2" w14:textId="77777777" w:rsidR="00FE7B64" w:rsidRDefault="00C96544">
      <w:pPr>
        <w:pStyle w:val="Heading2"/>
        <w:numPr>
          <w:ilvl w:val="1"/>
          <w:numId w:val="9"/>
        </w:numPr>
        <w:jc w:val="both"/>
      </w:pPr>
      <w:bookmarkStart w:id="21" w:name="_heading=h.3rdcrjn" w:colFirst="0" w:colLast="0"/>
      <w:bookmarkEnd w:id="21"/>
      <w:r>
        <w:t>Receipting and Payment Verification Process</w:t>
      </w:r>
    </w:p>
    <w:p w14:paraId="000000D3" w14:textId="77777777" w:rsidR="00FE7B64" w:rsidRDefault="00C96544">
      <w:pPr>
        <w:jc w:val="both"/>
        <w:rPr>
          <w:sz w:val="22"/>
          <w:szCs w:val="22"/>
        </w:rPr>
      </w:pPr>
      <w:r>
        <w:rPr>
          <w:sz w:val="22"/>
          <w:szCs w:val="22"/>
        </w:rPr>
        <w:t xml:space="preserve">During payment verification </w:t>
      </w:r>
      <w:proofErr w:type="gramStart"/>
      <w:r>
        <w:rPr>
          <w:sz w:val="22"/>
          <w:szCs w:val="22"/>
        </w:rPr>
        <w:t>process;</w:t>
      </w:r>
      <w:proofErr w:type="gramEnd"/>
    </w:p>
    <w:p w14:paraId="000000D4" w14:textId="77777777" w:rsidR="00FE7B64" w:rsidRDefault="00C96544">
      <w:pPr>
        <w:numPr>
          <w:ilvl w:val="0"/>
          <w:numId w:val="3"/>
        </w:numPr>
        <w:pBdr>
          <w:top w:val="nil"/>
          <w:left w:val="nil"/>
          <w:bottom w:val="nil"/>
          <w:right w:val="nil"/>
          <w:between w:val="nil"/>
        </w:pBdr>
        <w:spacing w:before="100"/>
        <w:jc w:val="both"/>
        <w:rPr>
          <w:color w:val="000000"/>
          <w:sz w:val="22"/>
          <w:szCs w:val="22"/>
        </w:rPr>
      </w:pPr>
      <w:r>
        <w:rPr>
          <w:color w:val="000000"/>
          <w:sz w:val="22"/>
          <w:szCs w:val="22"/>
        </w:rPr>
        <w:t xml:space="preserve">Double click the application from the in tray to load it for payment </w:t>
      </w:r>
      <w:proofErr w:type="gramStart"/>
      <w:r>
        <w:rPr>
          <w:color w:val="000000"/>
          <w:sz w:val="22"/>
          <w:szCs w:val="22"/>
        </w:rPr>
        <w:t>verification</w:t>
      </w:r>
      <w:proofErr w:type="gramEnd"/>
    </w:p>
    <w:p w14:paraId="000000D5" w14:textId="77777777" w:rsidR="00FE7B64" w:rsidRDefault="00C96544">
      <w:pPr>
        <w:numPr>
          <w:ilvl w:val="0"/>
          <w:numId w:val="3"/>
        </w:numPr>
        <w:pBdr>
          <w:top w:val="nil"/>
          <w:left w:val="nil"/>
          <w:bottom w:val="nil"/>
          <w:right w:val="nil"/>
          <w:between w:val="nil"/>
        </w:pBdr>
        <w:jc w:val="both"/>
        <w:rPr>
          <w:color w:val="000000"/>
          <w:sz w:val="22"/>
          <w:szCs w:val="22"/>
        </w:rPr>
      </w:pPr>
      <w:r>
        <w:rPr>
          <w:color w:val="000000"/>
          <w:sz w:val="22"/>
          <w:szCs w:val="22"/>
        </w:rPr>
        <w:t xml:space="preserve">At the verification stage users </w:t>
      </w:r>
      <w:proofErr w:type="gramStart"/>
      <w:r>
        <w:rPr>
          <w:color w:val="000000"/>
          <w:sz w:val="22"/>
          <w:szCs w:val="22"/>
        </w:rPr>
        <w:t>can;</w:t>
      </w:r>
      <w:proofErr w:type="gramEnd"/>
    </w:p>
    <w:p w14:paraId="000000D6" w14:textId="77777777" w:rsidR="00FE7B64" w:rsidRDefault="00C96544">
      <w:pPr>
        <w:numPr>
          <w:ilvl w:val="1"/>
          <w:numId w:val="3"/>
        </w:numPr>
        <w:pBdr>
          <w:top w:val="nil"/>
          <w:left w:val="nil"/>
          <w:bottom w:val="nil"/>
          <w:right w:val="nil"/>
          <w:between w:val="nil"/>
        </w:pBdr>
        <w:jc w:val="both"/>
        <w:rPr>
          <w:color w:val="000000"/>
          <w:sz w:val="22"/>
          <w:szCs w:val="22"/>
        </w:rPr>
      </w:pPr>
      <w:r>
        <w:rPr>
          <w:color w:val="000000"/>
          <w:sz w:val="22"/>
          <w:szCs w:val="22"/>
        </w:rPr>
        <w:t xml:space="preserve">Preview Clinical Trial information by pressing the view application details </w:t>
      </w:r>
      <w:proofErr w:type="gramStart"/>
      <w:r>
        <w:rPr>
          <w:color w:val="000000"/>
          <w:sz w:val="22"/>
          <w:szCs w:val="22"/>
        </w:rPr>
        <w:t>button</w:t>
      </w:r>
      <w:proofErr w:type="gramEnd"/>
    </w:p>
    <w:p w14:paraId="000000D7" w14:textId="77777777" w:rsidR="00FE7B64" w:rsidRDefault="00C96544">
      <w:pPr>
        <w:numPr>
          <w:ilvl w:val="1"/>
          <w:numId w:val="3"/>
        </w:numPr>
        <w:pBdr>
          <w:top w:val="nil"/>
          <w:left w:val="nil"/>
          <w:bottom w:val="nil"/>
          <w:right w:val="nil"/>
          <w:between w:val="nil"/>
        </w:pBdr>
        <w:jc w:val="both"/>
        <w:rPr>
          <w:color w:val="000000"/>
          <w:sz w:val="22"/>
          <w:szCs w:val="22"/>
        </w:rPr>
      </w:pPr>
      <w:r>
        <w:rPr>
          <w:color w:val="000000"/>
          <w:sz w:val="22"/>
          <w:szCs w:val="22"/>
        </w:rPr>
        <w:lastRenderedPageBreak/>
        <w:t xml:space="preserve">Preview raised </w:t>
      </w:r>
      <w:proofErr w:type="gramStart"/>
      <w:r>
        <w:rPr>
          <w:color w:val="000000"/>
          <w:sz w:val="22"/>
          <w:szCs w:val="22"/>
        </w:rPr>
        <w:t>invoices</w:t>
      </w:r>
      <w:proofErr w:type="gramEnd"/>
    </w:p>
    <w:p w14:paraId="000000D8" w14:textId="77777777" w:rsidR="00FE7B64" w:rsidRDefault="00C96544">
      <w:pPr>
        <w:numPr>
          <w:ilvl w:val="1"/>
          <w:numId w:val="3"/>
        </w:numPr>
        <w:pBdr>
          <w:top w:val="nil"/>
          <w:left w:val="nil"/>
          <w:bottom w:val="nil"/>
          <w:right w:val="nil"/>
          <w:between w:val="nil"/>
        </w:pBdr>
        <w:jc w:val="both"/>
        <w:rPr>
          <w:color w:val="000000"/>
          <w:sz w:val="22"/>
          <w:szCs w:val="22"/>
        </w:rPr>
      </w:pPr>
      <w:r>
        <w:rPr>
          <w:color w:val="000000"/>
          <w:sz w:val="22"/>
          <w:szCs w:val="22"/>
        </w:rPr>
        <w:t>Preview any uploaded payment proof.</w:t>
      </w:r>
    </w:p>
    <w:p w14:paraId="000000D9" w14:textId="77777777" w:rsidR="00FE7B64" w:rsidRDefault="00C96544">
      <w:pPr>
        <w:numPr>
          <w:ilvl w:val="0"/>
          <w:numId w:val="3"/>
        </w:numPr>
        <w:pBdr>
          <w:top w:val="nil"/>
          <w:left w:val="nil"/>
          <w:bottom w:val="nil"/>
          <w:right w:val="nil"/>
          <w:between w:val="nil"/>
        </w:pBdr>
        <w:jc w:val="both"/>
        <w:rPr>
          <w:color w:val="000000"/>
          <w:sz w:val="22"/>
          <w:szCs w:val="22"/>
        </w:rPr>
      </w:pPr>
      <w:r>
        <w:rPr>
          <w:color w:val="000000"/>
          <w:sz w:val="22"/>
          <w:szCs w:val="22"/>
        </w:rPr>
        <w:t xml:space="preserve">On the raised invoice you </w:t>
      </w:r>
      <w:proofErr w:type="gramStart"/>
      <w:r>
        <w:rPr>
          <w:sz w:val="22"/>
          <w:szCs w:val="22"/>
        </w:rPr>
        <w:t>are</w:t>
      </w:r>
      <w:r>
        <w:rPr>
          <w:color w:val="000000"/>
          <w:sz w:val="22"/>
          <w:szCs w:val="22"/>
        </w:rPr>
        <w:t xml:space="preserve"> able to</w:t>
      </w:r>
      <w:proofErr w:type="gramEnd"/>
      <w:r>
        <w:rPr>
          <w:color w:val="000000"/>
          <w:sz w:val="22"/>
          <w:szCs w:val="22"/>
        </w:rPr>
        <w:t xml:space="preserve"> preview received payments and preview the receipts as well as capture payment manually while the option is still supported.</w:t>
      </w:r>
    </w:p>
    <w:p w14:paraId="000000DA" w14:textId="77777777" w:rsidR="00FE7B64" w:rsidRDefault="00C96544">
      <w:pPr>
        <w:numPr>
          <w:ilvl w:val="0"/>
          <w:numId w:val="3"/>
        </w:numPr>
        <w:pBdr>
          <w:top w:val="nil"/>
          <w:left w:val="nil"/>
          <w:bottom w:val="nil"/>
          <w:right w:val="nil"/>
          <w:between w:val="nil"/>
        </w:pBdr>
        <w:spacing w:after="200"/>
        <w:jc w:val="both"/>
        <w:rPr>
          <w:color w:val="000000"/>
          <w:sz w:val="22"/>
          <w:szCs w:val="22"/>
        </w:rPr>
      </w:pPr>
      <w:r>
        <w:rPr>
          <w:color w:val="000000"/>
          <w:sz w:val="22"/>
          <w:szCs w:val="22"/>
        </w:rPr>
        <w:t>Once the payment has been captured the application can be submitted for processing by pressing the submit button</w:t>
      </w:r>
    </w:p>
    <w:p w14:paraId="000000DB" w14:textId="77777777" w:rsidR="00FE7B64" w:rsidRDefault="00C96544">
      <w:pPr>
        <w:jc w:val="both"/>
        <w:rPr>
          <w:sz w:val="22"/>
          <w:szCs w:val="22"/>
        </w:rPr>
      </w:pPr>
      <w:r>
        <w:rPr>
          <w:noProof/>
          <w:sz w:val="22"/>
          <w:szCs w:val="22"/>
        </w:rPr>
        <w:drawing>
          <wp:inline distT="0" distB="0" distL="0" distR="0" wp14:anchorId="43E2A0D2" wp14:editId="684063E4">
            <wp:extent cx="6413500" cy="2856230"/>
            <wp:effectExtent l="0" t="0" r="0" b="0"/>
            <wp:docPr id="389"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44"/>
                    <a:srcRect/>
                    <a:stretch>
                      <a:fillRect/>
                    </a:stretch>
                  </pic:blipFill>
                  <pic:spPr>
                    <a:xfrm>
                      <a:off x="0" y="0"/>
                      <a:ext cx="6413500" cy="2856230"/>
                    </a:xfrm>
                    <a:prstGeom prst="rect">
                      <a:avLst/>
                    </a:prstGeom>
                    <a:ln/>
                  </pic:spPr>
                </pic:pic>
              </a:graphicData>
            </a:graphic>
          </wp:inline>
        </w:drawing>
      </w:r>
    </w:p>
    <w:p w14:paraId="000000DC" w14:textId="77777777" w:rsidR="00FE7B64" w:rsidRDefault="00FE7B64">
      <w:pPr>
        <w:pBdr>
          <w:top w:val="nil"/>
          <w:left w:val="nil"/>
          <w:bottom w:val="nil"/>
          <w:right w:val="nil"/>
          <w:between w:val="nil"/>
        </w:pBdr>
        <w:spacing w:before="100"/>
        <w:ind w:left="720"/>
        <w:jc w:val="both"/>
        <w:rPr>
          <w:color w:val="000000"/>
          <w:sz w:val="22"/>
          <w:szCs w:val="22"/>
        </w:rPr>
      </w:pPr>
    </w:p>
    <w:p w14:paraId="000000DD" w14:textId="77777777" w:rsidR="00FE7B64" w:rsidRDefault="00C96544">
      <w:pPr>
        <w:numPr>
          <w:ilvl w:val="0"/>
          <w:numId w:val="3"/>
        </w:numPr>
        <w:pBdr>
          <w:top w:val="nil"/>
          <w:left w:val="nil"/>
          <w:bottom w:val="nil"/>
          <w:right w:val="nil"/>
          <w:between w:val="nil"/>
        </w:pBdr>
        <w:spacing w:after="200"/>
        <w:jc w:val="both"/>
        <w:rPr>
          <w:color w:val="000000"/>
          <w:sz w:val="22"/>
          <w:szCs w:val="22"/>
        </w:rPr>
      </w:pPr>
      <w:r>
        <w:rPr>
          <w:color w:val="000000"/>
          <w:sz w:val="22"/>
          <w:szCs w:val="22"/>
        </w:rPr>
        <w:t xml:space="preserve">Then click </w:t>
      </w:r>
      <w:proofErr w:type="gramStart"/>
      <w:r>
        <w:rPr>
          <w:color w:val="000000"/>
          <w:sz w:val="22"/>
          <w:szCs w:val="22"/>
        </w:rPr>
        <w:t>submit an application</w:t>
      </w:r>
      <w:proofErr w:type="gramEnd"/>
      <w:r>
        <w:rPr>
          <w:color w:val="000000"/>
          <w:sz w:val="22"/>
          <w:szCs w:val="22"/>
        </w:rPr>
        <w:t xml:space="preserve"> from this pop-up screen.</w:t>
      </w:r>
    </w:p>
    <w:p w14:paraId="000000DE" w14:textId="77777777" w:rsidR="00FE7B64" w:rsidRDefault="00FE7B64">
      <w:pPr>
        <w:jc w:val="both"/>
        <w:rPr>
          <w:sz w:val="22"/>
          <w:szCs w:val="22"/>
        </w:rPr>
      </w:pPr>
    </w:p>
    <w:p w14:paraId="000000DF" w14:textId="77777777" w:rsidR="00FE7B64" w:rsidRDefault="00FE7B64">
      <w:pPr>
        <w:rPr>
          <w:sz w:val="22"/>
          <w:szCs w:val="22"/>
        </w:rPr>
      </w:pPr>
    </w:p>
    <w:p w14:paraId="000000E0" w14:textId="77777777" w:rsidR="00FE7B64" w:rsidRDefault="00FE7B64">
      <w:pPr>
        <w:rPr>
          <w:sz w:val="22"/>
          <w:szCs w:val="22"/>
        </w:rPr>
      </w:pPr>
    </w:p>
    <w:p w14:paraId="000000E1" w14:textId="77777777" w:rsidR="00FE7B64" w:rsidRDefault="00FE7B64">
      <w:pPr>
        <w:rPr>
          <w:sz w:val="22"/>
          <w:szCs w:val="22"/>
        </w:rPr>
      </w:pPr>
    </w:p>
    <w:p w14:paraId="000000E2" w14:textId="77777777" w:rsidR="00FE7B64" w:rsidRDefault="00C96544">
      <w:pPr>
        <w:pStyle w:val="Heading2"/>
        <w:numPr>
          <w:ilvl w:val="1"/>
          <w:numId w:val="9"/>
        </w:numPr>
        <w:jc w:val="both"/>
      </w:pPr>
      <w:bookmarkStart w:id="22" w:name="_heading=h.26in1rg" w:colFirst="0" w:colLast="0"/>
      <w:bookmarkEnd w:id="22"/>
      <w:r>
        <w:lastRenderedPageBreak/>
        <w:t>GMP (Assigning GMP Screening)</w:t>
      </w:r>
    </w:p>
    <w:p w14:paraId="000000E3" w14:textId="77777777" w:rsidR="00FE7B64" w:rsidRDefault="00C96544">
      <w:r>
        <w:rPr>
          <w:noProof/>
        </w:rPr>
        <w:drawing>
          <wp:inline distT="0" distB="0" distL="0" distR="0" wp14:anchorId="0945063C" wp14:editId="380CEE8F">
            <wp:extent cx="6903720" cy="2837815"/>
            <wp:effectExtent l="0" t="0" r="0" b="0"/>
            <wp:docPr id="36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5"/>
                    <a:srcRect/>
                    <a:stretch>
                      <a:fillRect/>
                    </a:stretch>
                  </pic:blipFill>
                  <pic:spPr>
                    <a:xfrm>
                      <a:off x="0" y="0"/>
                      <a:ext cx="6903720" cy="2837815"/>
                    </a:xfrm>
                    <a:prstGeom prst="rect">
                      <a:avLst/>
                    </a:prstGeom>
                    <a:ln/>
                  </pic:spPr>
                </pic:pic>
              </a:graphicData>
            </a:graphic>
          </wp:inline>
        </w:drawing>
      </w:r>
    </w:p>
    <w:p w14:paraId="000000E4" w14:textId="77777777" w:rsidR="00FE7B64" w:rsidRDefault="00C96544">
      <w:pPr>
        <w:jc w:val="both"/>
        <w:rPr>
          <w:sz w:val="22"/>
          <w:szCs w:val="22"/>
        </w:rPr>
      </w:pPr>
      <w:r>
        <w:rPr>
          <w:sz w:val="22"/>
          <w:szCs w:val="22"/>
        </w:rPr>
        <w:t xml:space="preserve">To submit an application to GMP Assigning Screening follows the following </w:t>
      </w:r>
      <w:proofErr w:type="gramStart"/>
      <w:r>
        <w:rPr>
          <w:sz w:val="22"/>
          <w:szCs w:val="22"/>
        </w:rPr>
        <w:t>procedure;</w:t>
      </w:r>
      <w:proofErr w:type="gramEnd"/>
    </w:p>
    <w:p w14:paraId="000000E5" w14:textId="77777777" w:rsidR="00FE7B64" w:rsidRDefault="00FE7B64">
      <w:pPr>
        <w:jc w:val="both"/>
        <w:rPr>
          <w:sz w:val="22"/>
          <w:szCs w:val="22"/>
        </w:rPr>
      </w:pPr>
    </w:p>
    <w:p w14:paraId="000000E6" w14:textId="77777777" w:rsidR="00FE7B64" w:rsidRDefault="00C96544">
      <w:pPr>
        <w:pBdr>
          <w:top w:val="nil"/>
          <w:left w:val="nil"/>
          <w:bottom w:val="nil"/>
          <w:right w:val="nil"/>
          <w:between w:val="nil"/>
        </w:pBdr>
        <w:spacing w:before="100"/>
        <w:ind w:left="720"/>
        <w:jc w:val="both"/>
        <w:rPr>
          <w:color w:val="000000"/>
          <w:sz w:val="22"/>
          <w:szCs w:val="22"/>
        </w:rPr>
      </w:pPr>
      <w:r>
        <w:rPr>
          <w:color w:val="000000"/>
          <w:sz w:val="22"/>
          <w:szCs w:val="22"/>
        </w:rPr>
        <w:t>1. While at the GMP assignment page select the application you want to assign to the screening stage</w:t>
      </w:r>
    </w:p>
    <w:p w14:paraId="000000E7" w14:textId="77777777" w:rsidR="00FE7B64" w:rsidRDefault="00C96544">
      <w:pPr>
        <w:pBdr>
          <w:top w:val="nil"/>
          <w:left w:val="nil"/>
          <w:bottom w:val="nil"/>
          <w:right w:val="nil"/>
          <w:between w:val="nil"/>
        </w:pBdr>
        <w:ind w:left="720"/>
        <w:jc w:val="both"/>
        <w:rPr>
          <w:color w:val="000000"/>
          <w:sz w:val="22"/>
          <w:szCs w:val="22"/>
        </w:rPr>
      </w:pPr>
      <w:r>
        <w:rPr>
          <w:color w:val="000000"/>
          <w:sz w:val="22"/>
          <w:szCs w:val="22"/>
        </w:rPr>
        <w:t xml:space="preserve">2. Then </w:t>
      </w:r>
      <w:r>
        <w:rPr>
          <w:sz w:val="22"/>
          <w:szCs w:val="22"/>
        </w:rPr>
        <w:t>click the submit</w:t>
      </w:r>
      <w:r>
        <w:rPr>
          <w:color w:val="000000"/>
          <w:sz w:val="22"/>
          <w:szCs w:val="22"/>
        </w:rPr>
        <w:t xml:space="preserve"> application button.</w:t>
      </w:r>
    </w:p>
    <w:p w14:paraId="000000E8" w14:textId="77777777" w:rsidR="00FE7B64" w:rsidRDefault="00C96544">
      <w:pPr>
        <w:pBdr>
          <w:top w:val="nil"/>
          <w:left w:val="nil"/>
          <w:bottom w:val="nil"/>
          <w:right w:val="nil"/>
          <w:between w:val="nil"/>
        </w:pBdr>
        <w:ind w:left="720"/>
        <w:jc w:val="both"/>
        <w:rPr>
          <w:color w:val="000000"/>
          <w:sz w:val="22"/>
          <w:szCs w:val="22"/>
        </w:rPr>
      </w:pPr>
      <w:r>
        <w:rPr>
          <w:color w:val="000000"/>
          <w:sz w:val="22"/>
          <w:szCs w:val="22"/>
        </w:rPr>
        <w:t>3. On the pop-up window that appears select action as submit for screening then select the person to perform the screening as a responsible user.</w:t>
      </w:r>
    </w:p>
    <w:p w14:paraId="000000E9" w14:textId="77777777" w:rsidR="00FE7B64" w:rsidRDefault="00C96544">
      <w:pPr>
        <w:pBdr>
          <w:top w:val="nil"/>
          <w:left w:val="nil"/>
          <w:bottom w:val="nil"/>
          <w:right w:val="nil"/>
          <w:between w:val="nil"/>
        </w:pBdr>
        <w:spacing w:after="200"/>
        <w:ind w:left="720"/>
        <w:jc w:val="both"/>
        <w:rPr>
          <w:color w:val="000000"/>
          <w:sz w:val="22"/>
          <w:szCs w:val="22"/>
        </w:rPr>
      </w:pPr>
      <w:r>
        <w:rPr>
          <w:color w:val="000000"/>
          <w:sz w:val="22"/>
          <w:szCs w:val="22"/>
        </w:rPr>
        <w:t xml:space="preserve">4. Then click </w:t>
      </w:r>
      <w:proofErr w:type="gramStart"/>
      <w:r>
        <w:rPr>
          <w:color w:val="000000"/>
          <w:sz w:val="22"/>
          <w:szCs w:val="22"/>
        </w:rPr>
        <w:t>submit an application</w:t>
      </w:r>
      <w:proofErr w:type="gramEnd"/>
      <w:r>
        <w:rPr>
          <w:color w:val="000000"/>
          <w:sz w:val="22"/>
          <w:szCs w:val="22"/>
        </w:rPr>
        <w:t xml:space="preserve"> from this pop-up screen.</w:t>
      </w:r>
    </w:p>
    <w:p w14:paraId="000000EA" w14:textId="77777777" w:rsidR="00FE7B64" w:rsidRDefault="00C96544">
      <w:pPr>
        <w:jc w:val="both"/>
        <w:rPr>
          <w:sz w:val="22"/>
          <w:szCs w:val="22"/>
        </w:rPr>
      </w:pPr>
      <w:r>
        <w:rPr>
          <w:noProof/>
          <w:sz w:val="22"/>
          <w:szCs w:val="22"/>
        </w:rPr>
        <w:drawing>
          <wp:inline distT="0" distB="0" distL="0" distR="0" wp14:anchorId="6328B7B8" wp14:editId="2C1CEA88">
            <wp:extent cx="4826000" cy="2457450"/>
            <wp:effectExtent l="0" t="0" r="0" b="0"/>
            <wp:docPr id="367"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46"/>
                    <a:srcRect/>
                    <a:stretch>
                      <a:fillRect/>
                    </a:stretch>
                  </pic:blipFill>
                  <pic:spPr>
                    <a:xfrm>
                      <a:off x="0" y="0"/>
                      <a:ext cx="4826000" cy="2457450"/>
                    </a:xfrm>
                    <a:prstGeom prst="rect">
                      <a:avLst/>
                    </a:prstGeom>
                    <a:ln/>
                  </pic:spPr>
                </pic:pic>
              </a:graphicData>
            </a:graphic>
          </wp:inline>
        </w:drawing>
      </w:r>
    </w:p>
    <w:p w14:paraId="000000EB" w14:textId="77777777" w:rsidR="00FE7B64" w:rsidRDefault="00C96544">
      <w:pPr>
        <w:pStyle w:val="Heading2"/>
        <w:numPr>
          <w:ilvl w:val="1"/>
          <w:numId w:val="9"/>
        </w:numPr>
        <w:jc w:val="both"/>
      </w:pPr>
      <w:bookmarkStart w:id="23" w:name="_heading=h.lnxbz9" w:colFirst="0" w:colLast="0"/>
      <w:bookmarkEnd w:id="23"/>
      <w:r>
        <w:lastRenderedPageBreak/>
        <w:t>GMP Screening</w:t>
      </w:r>
    </w:p>
    <w:p w14:paraId="000000EC" w14:textId="77777777" w:rsidR="00FE7B64" w:rsidRDefault="00C96544">
      <w:pPr>
        <w:rPr>
          <w:sz w:val="22"/>
          <w:szCs w:val="22"/>
        </w:rPr>
      </w:pPr>
      <w:r>
        <w:rPr>
          <w:sz w:val="22"/>
          <w:szCs w:val="22"/>
        </w:rPr>
        <w:t>To complete the screening process the checklist provided should be checked alongside the data provided by the applicant.</w:t>
      </w:r>
    </w:p>
    <w:p w14:paraId="000000ED" w14:textId="77777777" w:rsidR="00FE7B64" w:rsidRDefault="00C96544">
      <w:pPr>
        <w:rPr>
          <w:sz w:val="22"/>
          <w:szCs w:val="22"/>
        </w:rPr>
      </w:pPr>
      <w:r>
        <w:rPr>
          <w:sz w:val="22"/>
          <w:szCs w:val="22"/>
        </w:rPr>
        <w:t>After checking the checklist, then click Submit Application button to take it to the next stage.</w:t>
      </w:r>
    </w:p>
    <w:p w14:paraId="000000EE" w14:textId="77777777" w:rsidR="00FE7B64" w:rsidRDefault="00FE7B64">
      <w:pPr>
        <w:pStyle w:val="Heading3"/>
        <w:jc w:val="both"/>
      </w:pPr>
    </w:p>
    <w:p w14:paraId="000000EF" w14:textId="77777777" w:rsidR="00FE7B64" w:rsidRDefault="00C96544">
      <w:r>
        <w:rPr>
          <w:noProof/>
        </w:rPr>
        <w:drawing>
          <wp:inline distT="0" distB="0" distL="0" distR="0" wp14:anchorId="6C5E3154" wp14:editId="7497601E">
            <wp:extent cx="6903720" cy="2235200"/>
            <wp:effectExtent l="0" t="0" r="0" b="0"/>
            <wp:docPr id="36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7"/>
                    <a:srcRect/>
                    <a:stretch>
                      <a:fillRect/>
                    </a:stretch>
                  </pic:blipFill>
                  <pic:spPr>
                    <a:xfrm>
                      <a:off x="0" y="0"/>
                      <a:ext cx="6903720" cy="2235200"/>
                    </a:xfrm>
                    <a:prstGeom prst="rect">
                      <a:avLst/>
                    </a:prstGeom>
                    <a:ln/>
                  </pic:spPr>
                </pic:pic>
              </a:graphicData>
            </a:graphic>
          </wp:inline>
        </w:drawing>
      </w:r>
    </w:p>
    <w:p w14:paraId="000000F0" w14:textId="77777777" w:rsidR="00FE7B64" w:rsidRDefault="00C96544">
      <w:pPr>
        <w:pStyle w:val="Heading3"/>
        <w:jc w:val="both"/>
      </w:pPr>
      <w:bookmarkStart w:id="24" w:name="_heading=h.35nkun2" w:colFirst="0" w:colLast="0"/>
      <w:bookmarkEnd w:id="24"/>
      <w:r>
        <w:t xml:space="preserve">Then click </w:t>
      </w:r>
      <w:proofErr w:type="gramStart"/>
      <w:r>
        <w:t>submit an application</w:t>
      </w:r>
      <w:proofErr w:type="gramEnd"/>
      <w:r>
        <w:t xml:space="preserve"> from this pop-up screen.</w:t>
      </w:r>
    </w:p>
    <w:p w14:paraId="000000F1" w14:textId="77777777" w:rsidR="00FE7B64" w:rsidRDefault="00C96544">
      <w:r>
        <w:rPr>
          <w:noProof/>
        </w:rPr>
        <w:drawing>
          <wp:inline distT="0" distB="0" distL="0" distR="0" wp14:anchorId="6E4F61CC" wp14:editId="7667B589">
            <wp:extent cx="5784850" cy="2578100"/>
            <wp:effectExtent l="0" t="0" r="0" b="0"/>
            <wp:docPr id="36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8"/>
                    <a:srcRect/>
                    <a:stretch>
                      <a:fillRect/>
                    </a:stretch>
                  </pic:blipFill>
                  <pic:spPr>
                    <a:xfrm>
                      <a:off x="0" y="0"/>
                      <a:ext cx="5784850" cy="2578100"/>
                    </a:xfrm>
                    <a:prstGeom prst="rect">
                      <a:avLst/>
                    </a:prstGeom>
                    <a:ln/>
                  </pic:spPr>
                </pic:pic>
              </a:graphicData>
            </a:graphic>
          </wp:inline>
        </w:drawing>
      </w:r>
    </w:p>
    <w:p w14:paraId="000000F2" w14:textId="77777777" w:rsidR="00FE7B64" w:rsidRDefault="00FE7B64">
      <w:pPr>
        <w:pStyle w:val="Heading3"/>
        <w:jc w:val="both"/>
      </w:pPr>
    </w:p>
    <w:p w14:paraId="000000F3" w14:textId="77777777" w:rsidR="00FE7B64" w:rsidRDefault="00FE7B64">
      <w:pPr>
        <w:pStyle w:val="Heading3"/>
        <w:jc w:val="both"/>
      </w:pPr>
    </w:p>
    <w:p w14:paraId="000000F4" w14:textId="77777777" w:rsidR="00FE7B64" w:rsidRDefault="00FE7B64">
      <w:pPr>
        <w:pStyle w:val="Heading3"/>
        <w:jc w:val="both"/>
      </w:pPr>
    </w:p>
    <w:p w14:paraId="000000F5" w14:textId="77777777" w:rsidR="00FE7B64" w:rsidRDefault="00FE7B64">
      <w:pPr>
        <w:jc w:val="both"/>
        <w:rPr>
          <w:sz w:val="22"/>
          <w:szCs w:val="22"/>
        </w:rPr>
      </w:pPr>
    </w:p>
    <w:p w14:paraId="000000F6" w14:textId="77777777" w:rsidR="00FE7B64" w:rsidRDefault="00FE7B64">
      <w:pPr>
        <w:jc w:val="both"/>
        <w:rPr>
          <w:sz w:val="22"/>
          <w:szCs w:val="22"/>
        </w:rPr>
      </w:pPr>
    </w:p>
    <w:p w14:paraId="000000F7" w14:textId="77777777" w:rsidR="00FE7B64" w:rsidRDefault="00FE7B64">
      <w:pPr>
        <w:jc w:val="both"/>
        <w:rPr>
          <w:sz w:val="22"/>
          <w:szCs w:val="22"/>
        </w:rPr>
      </w:pPr>
    </w:p>
    <w:p w14:paraId="000000F8" w14:textId="77777777" w:rsidR="00FE7B64" w:rsidRDefault="00FE7B64">
      <w:pPr>
        <w:jc w:val="both"/>
        <w:rPr>
          <w:sz w:val="22"/>
          <w:szCs w:val="22"/>
        </w:rPr>
      </w:pPr>
    </w:p>
    <w:p w14:paraId="000000F9" w14:textId="77777777" w:rsidR="00FE7B64" w:rsidRDefault="00C96544">
      <w:pPr>
        <w:pStyle w:val="Heading2"/>
        <w:numPr>
          <w:ilvl w:val="1"/>
          <w:numId w:val="9"/>
        </w:numPr>
        <w:jc w:val="both"/>
      </w:pPr>
      <w:bookmarkStart w:id="25" w:name="_heading=h.1ksv4uv" w:colFirst="0" w:colLast="0"/>
      <w:bookmarkEnd w:id="25"/>
      <w:r>
        <w:lastRenderedPageBreak/>
        <w:t>GMP Inspection Type Categorization</w:t>
      </w:r>
    </w:p>
    <w:p w14:paraId="000000FA" w14:textId="77777777" w:rsidR="00FE7B64" w:rsidRDefault="00C96544">
      <w:pPr>
        <w:jc w:val="both"/>
        <w:rPr>
          <w:sz w:val="22"/>
          <w:szCs w:val="22"/>
        </w:rPr>
      </w:pPr>
      <w:r>
        <w:rPr>
          <w:sz w:val="22"/>
          <w:szCs w:val="22"/>
        </w:rPr>
        <w:t>To access the application, double-click on the application from the in-tray for GMP Inspection Categorization to open the Categorization Details form.</w:t>
      </w:r>
    </w:p>
    <w:p w14:paraId="000000FB" w14:textId="77777777" w:rsidR="00FE7B64" w:rsidRDefault="00FE7B64">
      <w:pPr>
        <w:jc w:val="both"/>
        <w:rPr>
          <w:sz w:val="22"/>
          <w:szCs w:val="22"/>
        </w:rPr>
      </w:pPr>
    </w:p>
    <w:p w14:paraId="000000FC" w14:textId="77777777" w:rsidR="00FE7B64" w:rsidRDefault="00C96544">
      <w:pPr>
        <w:jc w:val="both"/>
        <w:rPr>
          <w:sz w:val="22"/>
          <w:szCs w:val="22"/>
        </w:rPr>
      </w:pPr>
      <w:r>
        <w:rPr>
          <w:noProof/>
          <w:sz w:val="22"/>
          <w:szCs w:val="22"/>
        </w:rPr>
        <w:drawing>
          <wp:inline distT="0" distB="0" distL="0" distR="0" wp14:anchorId="03AC2E4D" wp14:editId="7F78F83E">
            <wp:extent cx="6903720" cy="2936240"/>
            <wp:effectExtent l="0" t="0" r="0" b="0"/>
            <wp:docPr id="37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9"/>
                    <a:srcRect/>
                    <a:stretch>
                      <a:fillRect/>
                    </a:stretch>
                  </pic:blipFill>
                  <pic:spPr>
                    <a:xfrm>
                      <a:off x="0" y="0"/>
                      <a:ext cx="6903720" cy="2936240"/>
                    </a:xfrm>
                    <a:prstGeom prst="rect">
                      <a:avLst/>
                    </a:prstGeom>
                    <a:ln/>
                  </pic:spPr>
                </pic:pic>
              </a:graphicData>
            </a:graphic>
          </wp:inline>
        </w:drawing>
      </w:r>
    </w:p>
    <w:p w14:paraId="000000FD" w14:textId="77777777" w:rsidR="00FE7B64" w:rsidRDefault="00C96544">
      <w:pPr>
        <w:jc w:val="both"/>
        <w:rPr>
          <w:sz w:val="22"/>
          <w:szCs w:val="22"/>
        </w:rPr>
      </w:pPr>
      <w:r>
        <w:rPr>
          <w:sz w:val="22"/>
          <w:szCs w:val="22"/>
        </w:rPr>
        <w:t>Select the GMP type, click categorize button and add the remarks from the pop-up form then save.</w:t>
      </w:r>
    </w:p>
    <w:p w14:paraId="000000FE" w14:textId="77777777" w:rsidR="00FE7B64" w:rsidRDefault="00C96544">
      <w:pPr>
        <w:jc w:val="both"/>
        <w:rPr>
          <w:sz w:val="22"/>
          <w:szCs w:val="22"/>
        </w:rPr>
      </w:pPr>
      <w:r>
        <w:rPr>
          <w:sz w:val="22"/>
          <w:szCs w:val="22"/>
        </w:rPr>
        <w:t xml:space="preserve">Then Click submit application button depending on the inspection category </w:t>
      </w:r>
      <w:proofErr w:type="spellStart"/>
      <w:r>
        <w:rPr>
          <w:sz w:val="22"/>
          <w:szCs w:val="22"/>
        </w:rPr>
        <w:t>i.e</w:t>
      </w:r>
      <w:proofErr w:type="spellEnd"/>
      <w:r>
        <w:rPr>
          <w:sz w:val="22"/>
          <w:szCs w:val="22"/>
        </w:rPr>
        <w:t xml:space="preserve"> Desk Review or Physical Inspection.</w:t>
      </w:r>
    </w:p>
    <w:p w14:paraId="000000FF" w14:textId="77777777" w:rsidR="00FE7B64" w:rsidRDefault="00C96544">
      <w:pPr>
        <w:pStyle w:val="Heading3"/>
        <w:jc w:val="both"/>
      </w:pPr>
      <w:bookmarkStart w:id="26" w:name="_heading=h.44sinio" w:colFirst="0" w:colLast="0"/>
      <w:bookmarkEnd w:id="26"/>
      <w:r>
        <w:t xml:space="preserve">Click </w:t>
      </w:r>
      <w:proofErr w:type="gramStart"/>
      <w:r>
        <w:t>submit an application</w:t>
      </w:r>
      <w:proofErr w:type="gramEnd"/>
      <w:r>
        <w:t xml:space="preserve"> from this pop-up screen.</w:t>
      </w:r>
    </w:p>
    <w:p w14:paraId="00000100" w14:textId="77777777" w:rsidR="00FE7B64" w:rsidRDefault="00C96544">
      <w:pPr>
        <w:rPr>
          <w:sz w:val="22"/>
          <w:szCs w:val="22"/>
        </w:rPr>
      </w:pPr>
      <w:r>
        <w:rPr>
          <w:noProof/>
          <w:sz w:val="22"/>
          <w:szCs w:val="22"/>
        </w:rPr>
        <w:drawing>
          <wp:inline distT="0" distB="0" distL="0" distR="0" wp14:anchorId="5ED84C2C" wp14:editId="2AEF1252">
            <wp:extent cx="5524500" cy="2876550"/>
            <wp:effectExtent l="0" t="0" r="0" b="0"/>
            <wp:docPr id="37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0"/>
                    <a:srcRect/>
                    <a:stretch>
                      <a:fillRect/>
                    </a:stretch>
                  </pic:blipFill>
                  <pic:spPr>
                    <a:xfrm>
                      <a:off x="0" y="0"/>
                      <a:ext cx="5524500" cy="2876550"/>
                    </a:xfrm>
                    <a:prstGeom prst="rect">
                      <a:avLst/>
                    </a:prstGeom>
                    <a:ln/>
                  </pic:spPr>
                </pic:pic>
              </a:graphicData>
            </a:graphic>
          </wp:inline>
        </w:drawing>
      </w:r>
    </w:p>
    <w:p w14:paraId="00000101" w14:textId="77777777" w:rsidR="00FE7B64" w:rsidRDefault="00FE7B64">
      <w:pPr>
        <w:jc w:val="both"/>
        <w:rPr>
          <w:sz w:val="22"/>
          <w:szCs w:val="22"/>
        </w:rPr>
      </w:pPr>
    </w:p>
    <w:p w14:paraId="00000102" w14:textId="77777777" w:rsidR="00FE7B64" w:rsidRDefault="00C96544">
      <w:pPr>
        <w:jc w:val="both"/>
        <w:rPr>
          <w:sz w:val="22"/>
          <w:szCs w:val="22"/>
        </w:rPr>
      </w:pPr>
      <w:r>
        <w:br w:type="page"/>
      </w:r>
    </w:p>
    <w:p w14:paraId="00000103" w14:textId="77777777" w:rsidR="00FE7B64" w:rsidRDefault="00C96544">
      <w:pPr>
        <w:pStyle w:val="Heading2"/>
        <w:numPr>
          <w:ilvl w:val="1"/>
          <w:numId w:val="9"/>
        </w:numPr>
        <w:jc w:val="both"/>
      </w:pPr>
      <w:bookmarkStart w:id="27" w:name="_heading=h.2jxsxqh" w:colFirst="0" w:colLast="0"/>
      <w:bookmarkEnd w:id="27"/>
      <w:r>
        <w:lastRenderedPageBreak/>
        <w:t>Manager GMP Inspection Scheduling</w:t>
      </w:r>
    </w:p>
    <w:p w14:paraId="00000104" w14:textId="77777777" w:rsidR="00FE7B64" w:rsidRDefault="00C96544">
      <w:pPr>
        <w:jc w:val="both"/>
        <w:rPr>
          <w:sz w:val="22"/>
          <w:szCs w:val="22"/>
        </w:rPr>
      </w:pPr>
      <w:r>
        <w:rPr>
          <w:sz w:val="22"/>
          <w:szCs w:val="22"/>
        </w:rPr>
        <w:t>To access the application, double-click on the application from the in-tray for Manger GMP scheduling to opens Inspection Schedule Details form.</w:t>
      </w:r>
    </w:p>
    <w:p w14:paraId="00000105" w14:textId="77777777" w:rsidR="00FE7B64" w:rsidRDefault="00C96544">
      <w:pPr>
        <w:jc w:val="both"/>
        <w:rPr>
          <w:sz w:val="22"/>
          <w:szCs w:val="22"/>
        </w:rPr>
      </w:pPr>
      <w:r>
        <w:rPr>
          <w:noProof/>
          <w:sz w:val="22"/>
          <w:szCs w:val="22"/>
        </w:rPr>
        <w:drawing>
          <wp:inline distT="0" distB="0" distL="0" distR="0" wp14:anchorId="309EA191" wp14:editId="50A8FFFB">
            <wp:extent cx="6903720" cy="3206115"/>
            <wp:effectExtent l="0" t="0" r="0" b="0"/>
            <wp:docPr id="37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51"/>
                    <a:srcRect/>
                    <a:stretch>
                      <a:fillRect/>
                    </a:stretch>
                  </pic:blipFill>
                  <pic:spPr>
                    <a:xfrm>
                      <a:off x="0" y="0"/>
                      <a:ext cx="6903720" cy="3206115"/>
                    </a:xfrm>
                    <a:prstGeom prst="rect">
                      <a:avLst/>
                    </a:prstGeom>
                    <a:ln/>
                  </pic:spPr>
                </pic:pic>
              </a:graphicData>
            </a:graphic>
          </wp:inline>
        </w:drawing>
      </w:r>
    </w:p>
    <w:p w14:paraId="00000106" w14:textId="77777777" w:rsidR="00FE7B64" w:rsidRDefault="00C96544">
      <w:pPr>
        <w:spacing w:before="100" w:after="200"/>
        <w:jc w:val="both"/>
        <w:rPr>
          <w:sz w:val="22"/>
          <w:szCs w:val="22"/>
        </w:rPr>
      </w:pPr>
      <w:r>
        <w:rPr>
          <w:sz w:val="22"/>
          <w:szCs w:val="22"/>
        </w:rPr>
        <w:t xml:space="preserve">On Select Inspection team the window pop-up with the list of inspection team to be selected. Double-click </w:t>
      </w:r>
    </w:p>
    <w:p w14:paraId="00000107" w14:textId="77777777" w:rsidR="00FE7B64" w:rsidRDefault="00C96544">
      <w:pPr>
        <w:spacing w:before="100" w:after="200"/>
        <w:jc w:val="both"/>
        <w:rPr>
          <w:sz w:val="22"/>
          <w:szCs w:val="22"/>
        </w:rPr>
      </w:pPr>
      <w:r>
        <w:rPr>
          <w:noProof/>
          <w:sz w:val="22"/>
          <w:szCs w:val="22"/>
        </w:rPr>
        <w:drawing>
          <wp:inline distT="0" distB="0" distL="0" distR="0" wp14:anchorId="7E7124E2" wp14:editId="55A0F719">
            <wp:extent cx="6610350" cy="1949450"/>
            <wp:effectExtent l="0" t="0" r="0" b="0"/>
            <wp:docPr id="374"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52"/>
                    <a:srcRect/>
                    <a:stretch>
                      <a:fillRect/>
                    </a:stretch>
                  </pic:blipFill>
                  <pic:spPr>
                    <a:xfrm>
                      <a:off x="0" y="0"/>
                      <a:ext cx="6610350" cy="1949450"/>
                    </a:xfrm>
                    <a:prstGeom prst="rect">
                      <a:avLst/>
                    </a:prstGeom>
                    <a:ln/>
                  </pic:spPr>
                </pic:pic>
              </a:graphicData>
            </a:graphic>
          </wp:inline>
        </w:drawing>
      </w:r>
    </w:p>
    <w:p w14:paraId="00000108" w14:textId="77777777" w:rsidR="00FE7B64" w:rsidRDefault="00C96544">
      <w:pPr>
        <w:spacing w:before="100" w:after="200"/>
        <w:jc w:val="both"/>
        <w:rPr>
          <w:sz w:val="22"/>
          <w:szCs w:val="22"/>
        </w:rPr>
      </w:pPr>
      <w:r>
        <w:rPr>
          <w:sz w:val="22"/>
          <w:szCs w:val="22"/>
        </w:rPr>
        <w:t>On add Inspectors the window pop-up with the list of inspectors Details to be selected. Select Inspectors and save.</w:t>
      </w:r>
    </w:p>
    <w:p w14:paraId="00000109" w14:textId="77777777" w:rsidR="00FE7B64" w:rsidRDefault="00C96544">
      <w:pPr>
        <w:spacing w:before="100" w:after="200"/>
        <w:jc w:val="both"/>
        <w:rPr>
          <w:sz w:val="22"/>
          <w:szCs w:val="22"/>
        </w:rPr>
      </w:pPr>
      <w:r>
        <w:rPr>
          <w:noProof/>
          <w:sz w:val="22"/>
          <w:szCs w:val="22"/>
        </w:rPr>
        <w:drawing>
          <wp:inline distT="0" distB="0" distL="0" distR="0" wp14:anchorId="1B3463CF" wp14:editId="43E5BAFD">
            <wp:extent cx="5543550" cy="1092200"/>
            <wp:effectExtent l="0" t="0" r="0" b="0"/>
            <wp:docPr id="37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3"/>
                    <a:srcRect/>
                    <a:stretch>
                      <a:fillRect/>
                    </a:stretch>
                  </pic:blipFill>
                  <pic:spPr>
                    <a:xfrm>
                      <a:off x="0" y="0"/>
                      <a:ext cx="5543550" cy="1092200"/>
                    </a:xfrm>
                    <a:prstGeom prst="rect">
                      <a:avLst/>
                    </a:prstGeom>
                    <a:ln/>
                  </pic:spPr>
                </pic:pic>
              </a:graphicData>
            </a:graphic>
          </wp:inline>
        </w:drawing>
      </w:r>
    </w:p>
    <w:p w14:paraId="0000010A" w14:textId="77777777" w:rsidR="00FE7B64" w:rsidRDefault="00C96544">
      <w:pPr>
        <w:jc w:val="both"/>
        <w:rPr>
          <w:sz w:val="22"/>
          <w:szCs w:val="22"/>
        </w:rPr>
      </w:pPr>
      <w:r>
        <w:rPr>
          <w:sz w:val="22"/>
          <w:szCs w:val="22"/>
        </w:rPr>
        <w:lastRenderedPageBreak/>
        <w:t>Then click the submit application button.</w:t>
      </w:r>
    </w:p>
    <w:p w14:paraId="0000010B" w14:textId="77777777" w:rsidR="00FE7B64" w:rsidRDefault="00C96544">
      <w:pPr>
        <w:jc w:val="both"/>
        <w:rPr>
          <w:sz w:val="22"/>
          <w:szCs w:val="22"/>
        </w:rPr>
      </w:pPr>
      <w:r>
        <w:rPr>
          <w:sz w:val="22"/>
          <w:szCs w:val="22"/>
        </w:rPr>
        <w:t xml:space="preserve"> On the pop-up window that appears select action as submit for Inspection Stage then select the person to perform the screening as a responsible user. Then click </w:t>
      </w:r>
      <w:proofErr w:type="gramStart"/>
      <w:r>
        <w:rPr>
          <w:sz w:val="22"/>
          <w:szCs w:val="22"/>
        </w:rPr>
        <w:t>submit an application</w:t>
      </w:r>
      <w:proofErr w:type="gramEnd"/>
      <w:r>
        <w:rPr>
          <w:sz w:val="22"/>
          <w:szCs w:val="22"/>
        </w:rPr>
        <w:t xml:space="preserve"> from this pop-up screen.</w:t>
      </w:r>
    </w:p>
    <w:p w14:paraId="0000010C" w14:textId="77777777" w:rsidR="00FE7B64" w:rsidRDefault="00FE7B64">
      <w:pPr>
        <w:ind w:left="360"/>
        <w:jc w:val="both"/>
        <w:rPr>
          <w:sz w:val="22"/>
          <w:szCs w:val="22"/>
        </w:rPr>
      </w:pPr>
    </w:p>
    <w:p w14:paraId="0000010D" w14:textId="77777777" w:rsidR="00FE7B64" w:rsidRDefault="00C96544">
      <w:pPr>
        <w:jc w:val="both"/>
        <w:rPr>
          <w:sz w:val="22"/>
          <w:szCs w:val="22"/>
        </w:rPr>
      </w:pPr>
      <w:r>
        <w:rPr>
          <w:noProof/>
          <w:sz w:val="22"/>
          <w:szCs w:val="22"/>
        </w:rPr>
        <w:drawing>
          <wp:inline distT="0" distB="0" distL="0" distR="0" wp14:anchorId="5F435DFD" wp14:editId="3679AA32">
            <wp:extent cx="5543550" cy="2470150"/>
            <wp:effectExtent l="0" t="0" r="0" b="0"/>
            <wp:docPr id="37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4"/>
                    <a:srcRect/>
                    <a:stretch>
                      <a:fillRect/>
                    </a:stretch>
                  </pic:blipFill>
                  <pic:spPr>
                    <a:xfrm>
                      <a:off x="0" y="0"/>
                      <a:ext cx="5543550" cy="2470150"/>
                    </a:xfrm>
                    <a:prstGeom prst="rect">
                      <a:avLst/>
                    </a:prstGeom>
                    <a:ln/>
                  </pic:spPr>
                </pic:pic>
              </a:graphicData>
            </a:graphic>
          </wp:inline>
        </w:drawing>
      </w:r>
    </w:p>
    <w:p w14:paraId="0000010E" w14:textId="77777777" w:rsidR="00FE7B64" w:rsidRDefault="00FE7B64">
      <w:pPr>
        <w:jc w:val="both"/>
        <w:rPr>
          <w:sz w:val="22"/>
          <w:szCs w:val="22"/>
        </w:rPr>
      </w:pPr>
    </w:p>
    <w:p w14:paraId="0000010F" w14:textId="77777777" w:rsidR="00FE7B64" w:rsidRDefault="00FE7B64">
      <w:pPr>
        <w:jc w:val="both"/>
        <w:rPr>
          <w:sz w:val="22"/>
          <w:szCs w:val="22"/>
        </w:rPr>
      </w:pPr>
    </w:p>
    <w:p w14:paraId="00000110" w14:textId="77777777" w:rsidR="00FE7B64" w:rsidRDefault="00FE7B64">
      <w:pPr>
        <w:jc w:val="both"/>
        <w:rPr>
          <w:sz w:val="22"/>
          <w:szCs w:val="22"/>
        </w:rPr>
      </w:pPr>
    </w:p>
    <w:p w14:paraId="00000111" w14:textId="77777777" w:rsidR="00FE7B64" w:rsidRDefault="00FE7B64">
      <w:pPr>
        <w:jc w:val="both"/>
        <w:rPr>
          <w:sz w:val="22"/>
          <w:szCs w:val="22"/>
        </w:rPr>
      </w:pPr>
    </w:p>
    <w:p w14:paraId="00000112" w14:textId="77777777" w:rsidR="00FE7B64" w:rsidRDefault="00FE7B64">
      <w:pPr>
        <w:jc w:val="both"/>
        <w:rPr>
          <w:sz w:val="22"/>
          <w:szCs w:val="22"/>
        </w:rPr>
      </w:pPr>
    </w:p>
    <w:p w14:paraId="00000113" w14:textId="77777777" w:rsidR="00FE7B64" w:rsidRDefault="00FE7B64">
      <w:pPr>
        <w:jc w:val="both"/>
        <w:rPr>
          <w:sz w:val="22"/>
          <w:szCs w:val="22"/>
        </w:rPr>
      </w:pPr>
    </w:p>
    <w:p w14:paraId="00000114" w14:textId="77777777" w:rsidR="00FE7B64" w:rsidRDefault="00FE7B64">
      <w:pPr>
        <w:jc w:val="both"/>
        <w:rPr>
          <w:sz w:val="22"/>
          <w:szCs w:val="22"/>
        </w:rPr>
      </w:pPr>
    </w:p>
    <w:p w14:paraId="00000115" w14:textId="77777777" w:rsidR="00FE7B64" w:rsidRDefault="00FE7B64">
      <w:pPr>
        <w:jc w:val="both"/>
        <w:rPr>
          <w:sz w:val="22"/>
          <w:szCs w:val="22"/>
        </w:rPr>
      </w:pPr>
    </w:p>
    <w:p w14:paraId="00000116" w14:textId="77777777" w:rsidR="00FE7B64" w:rsidRDefault="00FE7B64">
      <w:pPr>
        <w:jc w:val="both"/>
        <w:rPr>
          <w:sz w:val="22"/>
          <w:szCs w:val="22"/>
        </w:rPr>
      </w:pPr>
    </w:p>
    <w:p w14:paraId="00000117" w14:textId="77777777" w:rsidR="00FE7B64" w:rsidRDefault="00FE7B64">
      <w:pPr>
        <w:jc w:val="both"/>
        <w:rPr>
          <w:sz w:val="22"/>
          <w:szCs w:val="22"/>
        </w:rPr>
      </w:pPr>
    </w:p>
    <w:p w14:paraId="00000118" w14:textId="77777777" w:rsidR="00FE7B64" w:rsidRDefault="00FE7B64">
      <w:pPr>
        <w:jc w:val="both"/>
        <w:rPr>
          <w:sz w:val="22"/>
          <w:szCs w:val="22"/>
        </w:rPr>
      </w:pPr>
    </w:p>
    <w:p w14:paraId="00000119" w14:textId="77777777" w:rsidR="00FE7B64" w:rsidRDefault="00FE7B64">
      <w:pPr>
        <w:jc w:val="both"/>
        <w:rPr>
          <w:sz w:val="22"/>
          <w:szCs w:val="22"/>
        </w:rPr>
      </w:pPr>
    </w:p>
    <w:p w14:paraId="0000011A" w14:textId="77777777" w:rsidR="00FE7B64" w:rsidRDefault="00FE7B64">
      <w:pPr>
        <w:jc w:val="both"/>
        <w:rPr>
          <w:sz w:val="22"/>
          <w:szCs w:val="22"/>
        </w:rPr>
      </w:pPr>
    </w:p>
    <w:p w14:paraId="0000011B" w14:textId="77777777" w:rsidR="00FE7B64" w:rsidRDefault="00FE7B64">
      <w:pPr>
        <w:jc w:val="both"/>
        <w:rPr>
          <w:sz w:val="22"/>
          <w:szCs w:val="22"/>
        </w:rPr>
      </w:pPr>
    </w:p>
    <w:p w14:paraId="0000011C" w14:textId="77777777" w:rsidR="00FE7B64" w:rsidRDefault="00FE7B64">
      <w:pPr>
        <w:jc w:val="both"/>
        <w:rPr>
          <w:sz w:val="22"/>
          <w:szCs w:val="22"/>
        </w:rPr>
      </w:pPr>
    </w:p>
    <w:p w14:paraId="0000011D" w14:textId="77777777" w:rsidR="00FE7B64" w:rsidRDefault="00FE7B64">
      <w:pPr>
        <w:jc w:val="both"/>
        <w:rPr>
          <w:sz w:val="22"/>
          <w:szCs w:val="22"/>
        </w:rPr>
      </w:pPr>
    </w:p>
    <w:p w14:paraId="0000011E" w14:textId="77777777" w:rsidR="00FE7B64" w:rsidRDefault="00FE7B64">
      <w:pPr>
        <w:jc w:val="both"/>
        <w:rPr>
          <w:sz w:val="22"/>
          <w:szCs w:val="22"/>
        </w:rPr>
      </w:pPr>
    </w:p>
    <w:p w14:paraId="0000011F" w14:textId="77777777" w:rsidR="00FE7B64" w:rsidRDefault="00FE7B64">
      <w:pPr>
        <w:jc w:val="both"/>
        <w:rPr>
          <w:sz w:val="22"/>
          <w:szCs w:val="22"/>
        </w:rPr>
      </w:pPr>
    </w:p>
    <w:p w14:paraId="00000120" w14:textId="77777777" w:rsidR="00FE7B64" w:rsidRDefault="00FE7B64">
      <w:pPr>
        <w:jc w:val="both"/>
        <w:rPr>
          <w:sz w:val="22"/>
          <w:szCs w:val="22"/>
        </w:rPr>
      </w:pPr>
    </w:p>
    <w:p w14:paraId="00000121" w14:textId="77777777" w:rsidR="00FE7B64" w:rsidRDefault="00C96544">
      <w:pPr>
        <w:pStyle w:val="Heading2"/>
        <w:numPr>
          <w:ilvl w:val="1"/>
          <w:numId w:val="9"/>
        </w:numPr>
        <w:jc w:val="both"/>
      </w:pPr>
      <w:bookmarkStart w:id="28" w:name="_heading=h.z337ya" w:colFirst="0" w:colLast="0"/>
      <w:bookmarkEnd w:id="28"/>
      <w:r>
        <w:lastRenderedPageBreak/>
        <w:t>Inspection stage</w:t>
      </w:r>
    </w:p>
    <w:p w14:paraId="00000122" w14:textId="77777777" w:rsidR="00FE7B64" w:rsidRDefault="00C96544">
      <w:pPr>
        <w:rPr>
          <w:sz w:val="22"/>
          <w:szCs w:val="22"/>
        </w:rPr>
      </w:pPr>
      <w:r>
        <w:rPr>
          <w:sz w:val="22"/>
          <w:szCs w:val="22"/>
        </w:rPr>
        <w:t>At this stage, one is provided with an option to upload a document</w:t>
      </w:r>
      <w:r>
        <w:rPr>
          <w:sz w:val="22"/>
          <w:szCs w:val="22"/>
        </w:rPr>
        <w:t xml:space="preserve">, inspect Report checklist, </w:t>
      </w:r>
      <w:proofErr w:type="gramStart"/>
      <w:r>
        <w:rPr>
          <w:sz w:val="22"/>
          <w:szCs w:val="22"/>
        </w:rPr>
        <w:t>preview</w:t>
      </w:r>
      <w:proofErr w:type="gramEnd"/>
      <w:r>
        <w:rPr>
          <w:sz w:val="22"/>
          <w:szCs w:val="22"/>
        </w:rPr>
        <w:t xml:space="preserve"> and recommend the application before submitting it to the next stage.</w:t>
      </w:r>
    </w:p>
    <w:p w14:paraId="00000123" w14:textId="77777777" w:rsidR="00FE7B64" w:rsidRDefault="00C96544">
      <w:pPr>
        <w:rPr>
          <w:sz w:val="22"/>
          <w:szCs w:val="22"/>
        </w:rPr>
      </w:pPr>
      <w:r>
        <w:rPr>
          <w:noProof/>
          <w:sz w:val="22"/>
          <w:szCs w:val="22"/>
        </w:rPr>
        <w:drawing>
          <wp:inline distT="0" distB="0" distL="0" distR="0" wp14:anchorId="74832098" wp14:editId="65865EA7">
            <wp:extent cx="6903720" cy="3018790"/>
            <wp:effectExtent l="0" t="0" r="0" b="0"/>
            <wp:docPr id="35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5"/>
                    <a:srcRect/>
                    <a:stretch>
                      <a:fillRect/>
                    </a:stretch>
                  </pic:blipFill>
                  <pic:spPr>
                    <a:xfrm>
                      <a:off x="0" y="0"/>
                      <a:ext cx="6903720" cy="3018790"/>
                    </a:xfrm>
                    <a:prstGeom prst="rect">
                      <a:avLst/>
                    </a:prstGeom>
                    <a:ln/>
                  </pic:spPr>
                </pic:pic>
              </a:graphicData>
            </a:graphic>
          </wp:inline>
        </w:drawing>
      </w:r>
    </w:p>
    <w:p w14:paraId="00000124" w14:textId="77777777" w:rsidR="00FE7B64" w:rsidRDefault="00C96544">
      <w:pPr>
        <w:jc w:val="both"/>
        <w:rPr>
          <w:sz w:val="22"/>
          <w:szCs w:val="22"/>
        </w:rPr>
      </w:pPr>
      <w:r>
        <w:rPr>
          <w:sz w:val="22"/>
          <w:szCs w:val="22"/>
        </w:rPr>
        <w:t>On click submit application button.</w:t>
      </w:r>
    </w:p>
    <w:p w14:paraId="00000125" w14:textId="77777777" w:rsidR="00FE7B64" w:rsidRDefault="00C96544">
      <w:pPr>
        <w:jc w:val="both"/>
        <w:rPr>
          <w:sz w:val="22"/>
          <w:szCs w:val="22"/>
        </w:rPr>
      </w:pPr>
      <w:r>
        <w:rPr>
          <w:sz w:val="22"/>
          <w:szCs w:val="22"/>
        </w:rPr>
        <w:t xml:space="preserve"> On the pop-up window that appears select action as submit for Inspection Report Review Stage the select the person to perform the Report Review as a responsible user. Then click </w:t>
      </w:r>
      <w:proofErr w:type="gramStart"/>
      <w:r>
        <w:rPr>
          <w:sz w:val="22"/>
          <w:szCs w:val="22"/>
        </w:rPr>
        <w:t>submit an application</w:t>
      </w:r>
      <w:proofErr w:type="gramEnd"/>
      <w:r>
        <w:rPr>
          <w:sz w:val="22"/>
          <w:szCs w:val="22"/>
        </w:rPr>
        <w:t xml:space="preserve"> from this pop-up screen.</w:t>
      </w:r>
    </w:p>
    <w:p w14:paraId="00000126" w14:textId="77777777" w:rsidR="00FE7B64" w:rsidRDefault="00C96544">
      <w:pPr>
        <w:jc w:val="both"/>
        <w:rPr>
          <w:sz w:val="22"/>
          <w:szCs w:val="22"/>
        </w:rPr>
      </w:pPr>
      <w:r>
        <w:rPr>
          <w:noProof/>
          <w:sz w:val="22"/>
          <w:szCs w:val="22"/>
        </w:rPr>
        <w:drawing>
          <wp:inline distT="0" distB="0" distL="0" distR="0" wp14:anchorId="6EEA1B2F" wp14:editId="2621D735">
            <wp:extent cx="5257800" cy="2863850"/>
            <wp:effectExtent l="0" t="0" r="0" b="0"/>
            <wp:docPr id="35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6"/>
                    <a:srcRect/>
                    <a:stretch>
                      <a:fillRect/>
                    </a:stretch>
                  </pic:blipFill>
                  <pic:spPr>
                    <a:xfrm>
                      <a:off x="0" y="0"/>
                      <a:ext cx="5257800" cy="2863850"/>
                    </a:xfrm>
                    <a:prstGeom prst="rect">
                      <a:avLst/>
                    </a:prstGeom>
                    <a:ln/>
                  </pic:spPr>
                </pic:pic>
              </a:graphicData>
            </a:graphic>
          </wp:inline>
        </w:drawing>
      </w:r>
    </w:p>
    <w:p w14:paraId="00000127" w14:textId="77777777" w:rsidR="00FE7B64" w:rsidRDefault="00FE7B64">
      <w:pPr>
        <w:jc w:val="both"/>
        <w:rPr>
          <w:sz w:val="22"/>
          <w:szCs w:val="22"/>
        </w:rPr>
      </w:pPr>
    </w:p>
    <w:p w14:paraId="00000128" w14:textId="77777777" w:rsidR="00FE7B64" w:rsidRDefault="00FE7B64">
      <w:pPr>
        <w:jc w:val="both"/>
        <w:rPr>
          <w:sz w:val="22"/>
          <w:szCs w:val="22"/>
        </w:rPr>
      </w:pPr>
    </w:p>
    <w:p w14:paraId="00000129" w14:textId="77777777" w:rsidR="00FE7B64" w:rsidRDefault="00C96544">
      <w:pPr>
        <w:pStyle w:val="Heading2"/>
        <w:numPr>
          <w:ilvl w:val="1"/>
          <w:numId w:val="9"/>
        </w:numPr>
        <w:jc w:val="both"/>
      </w:pPr>
      <w:bookmarkStart w:id="29" w:name="_heading=h.3j2qqm3" w:colFirst="0" w:colLast="0"/>
      <w:bookmarkEnd w:id="29"/>
      <w:r>
        <w:lastRenderedPageBreak/>
        <w:t>Inspection Reports Review (Manager)</w:t>
      </w:r>
    </w:p>
    <w:p w14:paraId="0000012A" w14:textId="77777777" w:rsidR="00FE7B64" w:rsidRDefault="00C96544">
      <w:pPr>
        <w:rPr>
          <w:sz w:val="22"/>
          <w:szCs w:val="22"/>
        </w:rPr>
      </w:pPr>
      <w:r>
        <w:rPr>
          <w:noProof/>
          <w:sz w:val="22"/>
          <w:szCs w:val="22"/>
        </w:rPr>
        <w:drawing>
          <wp:inline distT="0" distB="0" distL="0" distR="0" wp14:anchorId="7B49CCEA" wp14:editId="594723D8">
            <wp:extent cx="6903720" cy="3118485"/>
            <wp:effectExtent l="0" t="0" r="0" b="0"/>
            <wp:docPr id="35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7"/>
                    <a:srcRect/>
                    <a:stretch>
                      <a:fillRect/>
                    </a:stretch>
                  </pic:blipFill>
                  <pic:spPr>
                    <a:xfrm>
                      <a:off x="0" y="0"/>
                      <a:ext cx="6903720" cy="3118485"/>
                    </a:xfrm>
                    <a:prstGeom prst="rect">
                      <a:avLst/>
                    </a:prstGeom>
                    <a:ln/>
                  </pic:spPr>
                </pic:pic>
              </a:graphicData>
            </a:graphic>
          </wp:inline>
        </w:drawing>
      </w:r>
    </w:p>
    <w:p w14:paraId="0000012B" w14:textId="77777777" w:rsidR="00FE7B64" w:rsidRDefault="00C96544">
      <w:pPr>
        <w:rPr>
          <w:sz w:val="22"/>
          <w:szCs w:val="22"/>
        </w:rPr>
      </w:pPr>
      <w:r>
        <w:rPr>
          <w:sz w:val="22"/>
          <w:szCs w:val="22"/>
        </w:rPr>
        <w:t xml:space="preserve">To submit an application to Report Review stage after inspection follows the following </w:t>
      </w:r>
      <w:proofErr w:type="gramStart"/>
      <w:r>
        <w:rPr>
          <w:sz w:val="22"/>
          <w:szCs w:val="22"/>
        </w:rPr>
        <w:t>procedure;</w:t>
      </w:r>
      <w:proofErr w:type="gramEnd"/>
    </w:p>
    <w:p w14:paraId="0000012C" w14:textId="77777777" w:rsidR="00FE7B64" w:rsidRDefault="00C96544">
      <w:pPr>
        <w:pBdr>
          <w:top w:val="nil"/>
          <w:left w:val="nil"/>
          <w:bottom w:val="nil"/>
          <w:right w:val="nil"/>
          <w:between w:val="nil"/>
        </w:pBdr>
        <w:spacing w:before="100"/>
        <w:ind w:left="720"/>
        <w:rPr>
          <w:color w:val="000000"/>
          <w:sz w:val="22"/>
          <w:szCs w:val="22"/>
        </w:rPr>
      </w:pPr>
      <w:r>
        <w:rPr>
          <w:color w:val="000000"/>
          <w:sz w:val="22"/>
          <w:szCs w:val="22"/>
        </w:rPr>
        <w:t>1. While at the manager Reports Review page select the application you want to assign to the TC Meeting Scheduling stage</w:t>
      </w:r>
    </w:p>
    <w:p w14:paraId="0000012D" w14:textId="77777777" w:rsidR="00FE7B64" w:rsidRDefault="00C96544">
      <w:pPr>
        <w:pBdr>
          <w:top w:val="nil"/>
          <w:left w:val="nil"/>
          <w:bottom w:val="nil"/>
          <w:right w:val="nil"/>
          <w:between w:val="nil"/>
        </w:pBdr>
        <w:ind w:left="720"/>
        <w:rPr>
          <w:color w:val="000000"/>
          <w:sz w:val="22"/>
          <w:szCs w:val="22"/>
        </w:rPr>
      </w:pPr>
      <w:r>
        <w:rPr>
          <w:color w:val="000000"/>
          <w:sz w:val="22"/>
          <w:szCs w:val="22"/>
        </w:rPr>
        <w:t xml:space="preserve">2. Then </w:t>
      </w:r>
      <w:r>
        <w:rPr>
          <w:sz w:val="22"/>
          <w:szCs w:val="22"/>
        </w:rPr>
        <w:t>click the submit</w:t>
      </w:r>
      <w:r>
        <w:rPr>
          <w:color w:val="000000"/>
          <w:sz w:val="22"/>
          <w:szCs w:val="22"/>
        </w:rPr>
        <w:t xml:space="preserve"> application button.</w:t>
      </w:r>
    </w:p>
    <w:p w14:paraId="0000012E" w14:textId="77777777" w:rsidR="00FE7B64" w:rsidRDefault="00C96544">
      <w:pPr>
        <w:pBdr>
          <w:top w:val="nil"/>
          <w:left w:val="nil"/>
          <w:bottom w:val="nil"/>
          <w:right w:val="nil"/>
          <w:between w:val="nil"/>
        </w:pBdr>
        <w:ind w:left="720"/>
        <w:rPr>
          <w:color w:val="000000"/>
          <w:sz w:val="22"/>
          <w:szCs w:val="22"/>
        </w:rPr>
      </w:pPr>
      <w:r>
        <w:rPr>
          <w:color w:val="000000"/>
          <w:sz w:val="22"/>
          <w:szCs w:val="22"/>
        </w:rPr>
        <w:t>3. On the pop-up window that appears select action as submit for TC meeting then select the person to perform the screening as a responsible user.</w:t>
      </w:r>
    </w:p>
    <w:p w14:paraId="0000012F" w14:textId="77777777" w:rsidR="00FE7B64" w:rsidRDefault="00C96544">
      <w:pPr>
        <w:pBdr>
          <w:top w:val="nil"/>
          <w:left w:val="nil"/>
          <w:bottom w:val="nil"/>
          <w:right w:val="nil"/>
          <w:between w:val="nil"/>
        </w:pBdr>
        <w:spacing w:after="200"/>
        <w:ind w:left="720"/>
        <w:rPr>
          <w:color w:val="000000"/>
          <w:sz w:val="22"/>
          <w:szCs w:val="22"/>
        </w:rPr>
      </w:pPr>
      <w:r>
        <w:rPr>
          <w:color w:val="000000"/>
          <w:sz w:val="22"/>
          <w:szCs w:val="22"/>
        </w:rPr>
        <w:t xml:space="preserve">4. Then click </w:t>
      </w:r>
      <w:proofErr w:type="gramStart"/>
      <w:r>
        <w:rPr>
          <w:color w:val="000000"/>
          <w:sz w:val="22"/>
          <w:szCs w:val="22"/>
        </w:rPr>
        <w:t>submit an application</w:t>
      </w:r>
      <w:proofErr w:type="gramEnd"/>
      <w:r>
        <w:rPr>
          <w:color w:val="000000"/>
          <w:sz w:val="22"/>
          <w:szCs w:val="22"/>
        </w:rPr>
        <w:t xml:space="preserve"> from this pop-up screen.</w:t>
      </w:r>
    </w:p>
    <w:p w14:paraId="00000130" w14:textId="77777777" w:rsidR="00FE7B64" w:rsidRDefault="00C96544">
      <w:pPr>
        <w:jc w:val="both"/>
        <w:rPr>
          <w:sz w:val="22"/>
          <w:szCs w:val="22"/>
        </w:rPr>
      </w:pPr>
      <w:r>
        <w:rPr>
          <w:noProof/>
          <w:sz w:val="22"/>
          <w:szCs w:val="22"/>
        </w:rPr>
        <w:drawing>
          <wp:inline distT="0" distB="0" distL="0" distR="0" wp14:anchorId="1936F29B" wp14:editId="6C05F5AE">
            <wp:extent cx="5949950" cy="3030855"/>
            <wp:effectExtent l="0" t="0" r="0" b="0"/>
            <wp:docPr id="35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8"/>
                    <a:srcRect/>
                    <a:stretch>
                      <a:fillRect/>
                    </a:stretch>
                  </pic:blipFill>
                  <pic:spPr>
                    <a:xfrm>
                      <a:off x="0" y="0"/>
                      <a:ext cx="5949950" cy="3030855"/>
                    </a:xfrm>
                    <a:prstGeom prst="rect">
                      <a:avLst/>
                    </a:prstGeom>
                    <a:ln/>
                  </pic:spPr>
                </pic:pic>
              </a:graphicData>
            </a:graphic>
          </wp:inline>
        </w:drawing>
      </w:r>
    </w:p>
    <w:p w14:paraId="00000131" w14:textId="77777777" w:rsidR="00FE7B64" w:rsidRDefault="00C96544">
      <w:pPr>
        <w:pStyle w:val="Heading2"/>
        <w:numPr>
          <w:ilvl w:val="1"/>
          <w:numId w:val="9"/>
        </w:numPr>
        <w:jc w:val="both"/>
      </w:pPr>
      <w:bookmarkStart w:id="30" w:name="_heading=h.1y810tw" w:colFirst="0" w:colLast="0"/>
      <w:bookmarkEnd w:id="30"/>
      <w:r>
        <w:lastRenderedPageBreak/>
        <w:t>TC Meeting Scheduling</w:t>
      </w:r>
    </w:p>
    <w:p w14:paraId="00000132" w14:textId="77777777" w:rsidR="00FE7B64" w:rsidRDefault="00C96544">
      <w:pPr>
        <w:jc w:val="both"/>
        <w:rPr>
          <w:sz w:val="22"/>
          <w:szCs w:val="22"/>
        </w:rPr>
      </w:pPr>
      <w:r>
        <w:rPr>
          <w:sz w:val="22"/>
          <w:szCs w:val="22"/>
        </w:rPr>
        <w:t>To access the application, double-click on the application from the in-tray for TC meeting scheduling to opens Meeting Details form.</w:t>
      </w:r>
    </w:p>
    <w:p w14:paraId="00000133" w14:textId="77777777" w:rsidR="00FE7B64" w:rsidRDefault="00C96544">
      <w:pPr>
        <w:jc w:val="both"/>
        <w:rPr>
          <w:sz w:val="22"/>
          <w:szCs w:val="22"/>
        </w:rPr>
      </w:pPr>
      <w:r>
        <w:rPr>
          <w:noProof/>
          <w:sz w:val="22"/>
          <w:szCs w:val="22"/>
        </w:rPr>
        <w:drawing>
          <wp:inline distT="0" distB="0" distL="0" distR="0" wp14:anchorId="3BAEF817" wp14:editId="42706924">
            <wp:extent cx="6903720" cy="3118485"/>
            <wp:effectExtent l="0" t="0" r="0" b="0"/>
            <wp:docPr id="35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59"/>
                    <a:srcRect/>
                    <a:stretch>
                      <a:fillRect/>
                    </a:stretch>
                  </pic:blipFill>
                  <pic:spPr>
                    <a:xfrm>
                      <a:off x="0" y="0"/>
                      <a:ext cx="6903720" cy="3118485"/>
                    </a:xfrm>
                    <a:prstGeom prst="rect">
                      <a:avLst/>
                    </a:prstGeom>
                    <a:ln/>
                  </pic:spPr>
                </pic:pic>
              </a:graphicData>
            </a:graphic>
          </wp:inline>
        </w:drawing>
      </w:r>
    </w:p>
    <w:p w14:paraId="00000134" w14:textId="77777777" w:rsidR="00FE7B64" w:rsidRDefault="00C96544">
      <w:pPr>
        <w:spacing w:before="100" w:after="200"/>
        <w:jc w:val="both"/>
        <w:rPr>
          <w:sz w:val="22"/>
          <w:szCs w:val="22"/>
        </w:rPr>
      </w:pPr>
      <w:r>
        <w:rPr>
          <w:sz w:val="22"/>
          <w:szCs w:val="22"/>
        </w:rPr>
        <w:t>On add Participants the window pop-up with the list of participants to be selected. Select Participants and save. Also navigate to External Participant Section and fill in all the required details to add new participant.</w:t>
      </w:r>
    </w:p>
    <w:p w14:paraId="00000135" w14:textId="77777777" w:rsidR="00FE7B64" w:rsidRDefault="00C96544">
      <w:pPr>
        <w:spacing w:before="100" w:after="200"/>
        <w:jc w:val="both"/>
        <w:rPr>
          <w:sz w:val="22"/>
          <w:szCs w:val="22"/>
        </w:rPr>
      </w:pPr>
      <w:r>
        <w:rPr>
          <w:noProof/>
          <w:sz w:val="22"/>
          <w:szCs w:val="22"/>
        </w:rPr>
        <w:drawing>
          <wp:inline distT="0" distB="0" distL="0" distR="0" wp14:anchorId="6D7E5B4C" wp14:editId="23816EEB">
            <wp:extent cx="6903720" cy="2978150"/>
            <wp:effectExtent l="0" t="0" r="0" b="0"/>
            <wp:docPr id="36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60"/>
                    <a:srcRect/>
                    <a:stretch>
                      <a:fillRect/>
                    </a:stretch>
                  </pic:blipFill>
                  <pic:spPr>
                    <a:xfrm>
                      <a:off x="0" y="0"/>
                      <a:ext cx="6903720" cy="2978150"/>
                    </a:xfrm>
                    <a:prstGeom prst="rect">
                      <a:avLst/>
                    </a:prstGeom>
                    <a:ln/>
                  </pic:spPr>
                </pic:pic>
              </a:graphicData>
            </a:graphic>
          </wp:inline>
        </w:drawing>
      </w:r>
    </w:p>
    <w:p w14:paraId="00000136" w14:textId="77777777" w:rsidR="00FE7B64" w:rsidRDefault="00C96544">
      <w:pPr>
        <w:jc w:val="both"/>
        <w:rPr>
          <w:sz w:val="22"/>
          <w:szCs w:val="22"/>
        </w:rPr>
      </w:pPr>
      <w:r>
        <w:rPr>
          <w:sz w:val="22"/>
          <w:szCs w:val="22"/>
        </w:rPr>
        <w:t>Then click the submit application button.</w:t>
      </w:r>
    </w:p>
    <w:p w14:paraId="00000137" w14:textId="77777777" w:rsidR="00FE7B64" w:rsidRDefault="00C96544">
      <w:pPr>
        <w:jc w:val="both"/>
        <w:rPr>
          <w:sz w:val="22"/>
          <w:szCs w:val="22"/>
        </w:rPr>
      </w:pPr>
      <w:r>
        <w:rPr>
          <w:sz w:val="22"/>
          <w:szCs w:val="22"/>
        </w:rPr>
        <w:t xml:space="preserve"> On the pop-up window that appears select action as submit for Review Recommendation Stage the select the person to perform the screening as a responsible user. Then click </w:t>
      </w:r>
      <w:proofErr w:type="gramStart"/>
      <w:r>
        <w:rPr>
          <w:sz w:val="22"/>
          <w:szCs w:val="22"/>
        </w:rPr>
        <w:t>submit an application</w:t>
      </w:r>
      <w:proofErr w:type="gramEnd"/>
      <w:r>
        <w:rPr>
          <w:sz w:val="22"/>
          <w:szCs w:val="22"/>
        </w:rPr>
        <w:t xml:space="preserve"> from this pop-up screen.</w:t>
      </w:r>
    </w:p>
    <w:p w14:paraId="00000138" w14:textId="77777777" w:rsidR="00FE7B64" w:rsidRDefault="00C96544">
      <w:pPr>
        <w:jc w:val="both"/>
        <w:rPr>
          <w:sz w:val="22"/>
          <w:szCs w:val="22"/>
        </w:rPr>
      </w:pPr>
      <w:r>
        <w:rPr>
          <w:noProof/>
          <w:sz w:val="22"/>
          <w:szCs w:val="22"/>
        </w:rPr>
        <w:lastRenderedPageBreak/>
        <w:drawing>
          <wp:inline distT="0" distB="0" distL="0" distR="0" wp14:anchorId="3788EE09" wp14:editId="1B209FBF">
            <wp:extent cx="5394404" cy="2556677"/>
            <wp:effectExtent l="0" t="0" r="0" b="0"/>
            <wp:docPr id="36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61"/>
                    <a:srcRect/>
                    <a:stretch>
                      <a:fillRect/>
                    </a:stretch>
                  </pic:blipFill>
                  <pic:spPr>
                    <a:xfrm>
                      <a:off x="0" y="0"/>
                      <a:ext cx="5394404" cy="2556677"/>
                    </a:xfrm>
                    <a:prstGeom prst="rect">
                      <a:avLst/>
                    </a:prstGeom>
                    <a:ln/>
                  </pic:spPr>
                </pic:pic>
              </a:graphicData>
            </a:graphic>
          </wp:inline>
        </w:drawing>
      </w:r>
    </w:p>
    <w:p w14:paraId="00000139" w14:textId="77777777" w:rsidR="00FE7B64" w:rsidRDefault="00FE7B64">
      <w:pPr>
        <w:jc w:val="both"/>
        <w:rPr>
          <w:sz w:val="22"/>
          <w:szCs w:val="22"/>
        </w:rPr>
      </w:pPr>
    </w:p>
    <w:p w14:paraId="0000013A" w14:textId="77777777" w:rsidR="00FE7B64" w:rsidRDefault="00FE7B64">
      <w:pPr>
        <w:jc w:val="both"/>
        <w:rPr>
          <w:sz w:val="22"/>
          <w:szCs w:val="22"/>
        </w:rPr>
      </w:pPr>
    </w:p>
    <w:p w14:paraId="0000013B" w14:textId="77777777" w:rsidR="00FE7B64" w:rsidRDefault="00FE7B64">
      <w:pPr>
        <w:jc w:val="both"/>
        <w:rPr>
          <w:sz w:val="22"/>
          <w:szCs w:val="22"/>
        </w:rPr>
      </w:pPr>
    </w:p>
    <w:p w14:paraId="0000013C" w14:textId="77777777" w:rsidR="00FE7B64" w:rsidRDefault="00FE7B64">
      <w:pPr>
        <w:jc w:val="both"/>
        <w:rPr>
          <w:sz w:val="22"/>
          <w:szCs w:val="22"/>
        </w:rPr>
      </w:pPr>
    </w:p>
    <w:p w14:paraId="0000013D" w14:textId="77777777" w:rsidR="00FE7B64" w:rsidRDefault="00FE7B64">
      <w:pPr>
        <w:jc w:val="both"/>
        <w:rPr>
          <w:sz w:val="22"/>
          <w:szCs w:val="22"/>
        </w:rPr>
      </w:pPr>
    </w:p>
    <w:p w14:paraId="0000013E" w14:textId="77777777" w:rsidR="00FE7B64" w:rsidRDefault="00FE7B64">
      <w:pPr>
        <w:jc w:val="both"/>
        <w:rPr>
          <w:sz w:val="22"/>
          <w:szCs w:val="22"/>
        </w:rPr>
      </w:pPr>
    </w:p>
    <w:p w14:paraId="0000013F" w14:textId="77777777" w:rsidR="00FE7B64" w:rsidRDefault="00FE7B64">
      <w:pPr>
        <w:jc w:val="both"/>
        <w:rPr>
          <w:sz w:val="22"/>
          <w:szCs w:val="22"/>
        </w:rPr>
      </w:pPr>
    </w:p>
    <w:p w14:paraId="00000140" w14:textId="77777777" w:rsidR="00FE7B64" w:rsidRDefault="00FE7B64">
      <w:pPr>
        <w:jc w:val="both"/>
        <w:rPr>
          <w:sz w:val="22"/>
          <w:szCs w:val="22"/>
        </w:rPr>
      </w:pPr>
    </w:p>
    <w:p w14:paraId="00000141" w14:textId="77777777" w:rsidR="00FE7B64" w:rsidRDefault="00FE7B64">
      <w:pPr>
        <w:jc w:val="both"/>
        <w:rPr>
          <w:sz w:val="22"/>
          <w:szCs w:val="22"/>
        </w:rPr>
      </w:pPr>
    </w:p>
    <w:p w14:paraId="00000142" w14:textId="77777777" w:rsidR="00FE7B64" w:rsidRDefault="00FE7B64">
      <w:pPr>
        <w:jc w:val="both"/>
        <w:rPr>
          <w:sz w:val="22"/>
          <w:szCs w:val="22"/>
        </w:rPr>
      </w:pPr>
    </w:p>
    <w:p w14:paraId="00000143" w14:textId="77777777" w:rsidR="00FE7B64" w:rsidRDefault="00FE7B64">
      <w:pPr>
        <w:jc w:val="both"/>
        <w:rPr>
          <w:sz w:val="22"/>
          <w:szCs w:val="22"/>
        </w:rPr>
      </w:pPr>
    </w:p>
    <w:p w14:paraId="00000144" w14:textId="77777777" w:rsidR="00FE7B64" w:rsidRDefault="00FE7B64">
      <w:pPr>
        <w:jc w:val="both"/>
        <w:rPr>
          <w:sz w:val="22"/>
          <w:szCs w:val="22"/>
        </w:rPr>
      </w:pPr>
    </w:p>
    <w:p w14:paraId="00000145" w14:textId="77777777" w:rsidR="00FE7B64" w:rsidRDefault="00FE7B64">
      <w:pPr>
        <w:jc w:val="both"/>
        <w:rPr>
          <w:sz w:val="22"/>
          <w:szCs w:val="22"/>
        </w:rPr>
      </w:pPr>
    </w:p>
    <w:p w14:paraId="00000146" w14:textId="77777777" w:rsidR="00FE7B64" w:rsidRDefault="00FE7B64">
      <w:pPr>
        <w:jc w:val="both"/>
        <w:rPr>
          <w:sz w:val="22"/>
          <w:szCs w:val="22"/>
        </w:rPr>
      </w:pPr>
    </w:p>
    <w:p w14:paraId="00000147" w14:textId="77777777" w:rsidR="00FE7B64" w:rsidRDefault="00FE7B64">
      <w:pPr>
        <w:jc w:val="both"/>
        <w:rPr>
          <w:sz w:val="22"/>
          <w:szCs w:val="22"/>
        </w:rPr>
      </w:pPr>
    </w:p>
    <w:p w14:paraId="00000148" w14:textId="77777777" w:rsidR="00FE7B64" w:rsidRDefault="00FE7B64">
      <w:pPr>
        <w:jc w:val="both"/>
        <w:rPr>
          <w:sz w:val="22"/>
          <w:szCs w:val="22"/>
        </w:rPr>
      </w:pPr>
    </w:p>
    <w:p w14:paraId="00000149" w14:textId="77777777" w:rsidR="00FE7B64" w:rsidRDefault="00FE7B64">
      <w:pPr>
        <w:jc w:val="both"/>
        <w:rPr>
          <w:sz w:val="22"/>
          <w:szCs w:val="22"/>
        </w:rPr>
      </w:pPr>
    </w:p>
    <w:p w14:paraId="0000014A" w14:textId="77777777" w:rsidR="00FE7B64" w:rsidRDefault="00FE7B64">
      <w:pPr>
        <w:jc w:val="both"/>
        <w:rPr>
          <w:sz w:val="22"/>
          <w:szCs w:val="22"/>
        </w:rPr>
      </w:pPr>
    </w:p>
    <w:p w14:paraId="0000014B" w14:textId="77777777" w:rsidR="00FE7B64" w:rsidRDefault="00FE7B64">
      <w:pPr>
        <w:jc w:val="both"/>
        <w:rPr>
          <w:sz w:val="22"/>
          <w:szCs w:val="22"/>
        </w:rPr>
      </w:pPr>
    </w:p>
    <w:p w14:paraId="0000014C" w14:textId="77777777" w:rsidR="00FE7B64" w:rsidRDefault="00FE7B64">
      <w:pPr>
        <w:jc w:val="both"/>
        <w:rPr>
          <w:sz w:val="22"/>
          <w:szCs w:val="22"/>
        </w:rPr>
      </w:pPr>
    </w:p>
    <w:p w14:paraId="0000014D" w14:textId="77777777" w:rsidR="00FE7B64" w:rsidRDefault="00C96544">
      <w:pPr>
        <w:pStyle w:val="Heading2"/>
        <w:numPr>
          <w:ilvl w:val="1"/>
          <w:numId w:val="9"/>
        </w:numPr>
        <w:jc w:val="both"/>
      </w:pPr>
      <w:bookmarkStart w:id="31" w:name="_heading=h.4i7ojhp" w:colFirst="0" w:colLast="0"/>
      <w:bookmarkEnd w:id="31"/>
      <w:r>
        <w:lastRenderedPageBreak/>
        <w:t>TC Recommendation Review</w:t>
      </w:r>
    </w:p>
    <w:p w14:paraId="0000014E" w14:textId="77777777" w:rsidR="00FE7B64" w:rsidRDefault="00C96544">
      <w:pPr>
        <w:jc w:val="both"/>
        <w:rPr>
          <w:sz w:val="22"/>
          <w:szCs w:val="22"/>
        </w:rPr>
      </w:pPr>
      <w:r>
        <w:rPr>
          <w:sz w:val="22"/>
          <w:szCs w:val="22"/>
        </w:rPr>
        <w:t>One is required to double-click the application from the in-tray to process recommendation review then on the action button click TC Recommendation.</w:t>
      </w:r>
    </w:p>
    <w:p w14:paraId="0000014F" w14:textId="77777777" w:rsidR="00FE7B64" w:rsidRDefault="00C96544">
      <w:pPr>
        <w:jc w:val="both"/>
        <w:rPr>
          <w:sz w:val="22"/>
          <w:szCs w:val="22"/>
        </w:rPr>
      </w:pPr>
      <w:r>
        <w:rPr>
          <w:noProof/>
          <w:sz w:val="22"/>
          <w:szCs w:val="22"/>
        </w:rPr>
        <w:drawing>
          <wp:inline distT="0" distB="0" distL="0" distR="0" wp14:anchorId="4D9D1902" wp14:editId="1ED54B87">
            <wp:extent cx="6903720" cy="3188970"/>
            <wp:effectExtent l="0" t="0" r="0" b="0"/>
            <wp:docPr id="36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62"/>
                    <a:srcRect/>
                    <a:stretch>
                      <a:fillRect/>
                    </a:stretch>
                  </pic:blipFill>
                  <pic:spPr>
                    <a:xfrm>
                      <a:off x="0" y="0"/>
                      <a:ext cx="6903720" cy="3188970"/>
                    </a:xfrm>
                    <a:prstGeom prst="rect">
                      <a:avLst/>
                    </a:prstGeom>
                    <a:ln/>
                  </pic:spPr>
                </pic:pic>
              </a:graphicData>
            </a:graphic>
          </wp:inline>
        </w:drawing>
      </w:r>
    </w:p>
    <w:p w14:paraId="00000150" w14:textId="77777777" w:rsidR="00FE7B64" w:rsidRDefault="00FE7B64">
      <w:pPr>
        <w:jc w:val="both"/>
        <w:rPr>
          <w:sz w:val="22"/>
          <w:szCs w:val="22"/>
        </w:rPr>
      </w:pPr>
    </w:p>
    <w:p w14:paraId="00000151" w14:textId="77777777" w:rsidR="00FE7B64" w:rsidRDefault="00FE7B64">
      <w:pPr>
        <w:jc w:val="both"/>
        <w:rPr>
          <w:sz w:val="22"/>
          <w:szCs w:val="22"/>
        </w:rPr>
      </w:pPr>
    </w:p>
    <w:p w14:paraId="00000152" w14:textId="77777777" w:rsidR="00FE7B64" w:rsidRDefault="00FE7B64">
      <w:pPr>
        <w:jc w:val="both"/>
        <w:rPr>
          <w:sz w:val="22"/>
          <w:szCs w:val="22"/>
        </w:rPr>
      </w:pPr>
    </w:p>
    <w:p w14:paraId="00000153" w14:textId="77777777" w:rsidR="00FE7B64" w:rsidRDefault="00C96544">
      <w:pPr>
        <w:jc w:val="both"/>
        <w:rPr>
          <w:sz w:val="22"/>
          <w:szCs w:val="22"/>
        </w:rPr>
      </w:pPr>
      <w:r>
        <w:rPr>
          <w:sz w:val="22"/>
          <w:szCs w:val="22"/>
        </w:rPr>
        <w:t xml:space="preserve">Add recommendation on the pop-up screen that appears then save. </w:t>
      </w:r>
    </w:p>
    <w:p w14:paraId="00000154" w14:textId="77777777" w:rsidR="00FE7B64" w:rsidRDefault="00C96544">
      <w:pPr>
        <w:jc w:val="both"/>
        <w:rPr>
          <w:sz w:val="22"/>
          <w:szCs w:val="22"/>
        </w:rPr>
      </w:pPr>
      <w:r>
        <w:rPr>
          <w:noProof/>
          <w:sz w:val="22"/>
          <w:szCs w:val="22"/>
        </w:rPr>
        <w:drawing>
          <wp:inline distT="0" distB="0" distL="0" distR="0" wp14:anchorId="77BF3FCC" wp14:editId="7EFF796E">
            <wp:extent cx="5430605" cy="2517072"/>
            <wp:effectExtent l="0" t="0" r="0" b="0"/>
            <wp:docPr id="36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3"/>
                    <a:srcRect/>
                    <a:stretch>
                      <a:fillRect/>
                    </a:stretch>
                  </pic:blipFill>
                  <pic:spPr>
                    <a:xfrm>
                      <a:off x="0" y="0"/>
                      <a:ext cx="5430605" cy="2517072"/>
                    </a:xfrm>
                    <a:prstGeom prst="rect">
                      <a:avLst/>
                    </a:prstGeom>
                    <a:ln/>
                  </pic:spPr>
                </pic:pic>
              </a:graphicData>
            </a:graphic>
          </wp:inline>
        </w:drawing>
      </w:r>
    </w:p>
    <w:p w14:paraId="00000155" w14:textId="77777777" w:rsidR="00FE7B64" w:rsidRDefault="00C96544">
      <w:pPr>
        <w:jc w:val="both"/>
        <w:rPr>
          <w:sz w:val="22"/>
          <w:szCs w:val="22"/>
        </w:rPr>
      </w:pPr>
      <w:r>
        <w:rPr>
          <w:sz w:val="22"/>
          <w:szCs w:val="22"/>
        </w:rPr>
        <w:t>Submit application to the next stage.</w:t>
      </w:r>
    </w:p>
    <w:p w14:paraId="00000156" w14:textId="77777777" w:rsidR="00FE7B64" w:rsidRDefault="00C96544">
      <w:pPr>
        <w:jc w:val="both"/>
        <w:rPr>
          <w:sz w:val="22"/>
          <w:szCs w:val="22"/>
        </w:rPr>
      </w:pPr>
      <w:r>
        <w:rPr>
          <w:noProof/>
          <w:sz w:val="22"/>
          <w:szCs w:val="22"/>
        </w:rPr>
        <w:lastRenderedPageBreak/>
        <w:drawing>
          <wp:inline distT="0" distB="0" distL="0" distR="0" wp14:anchorId="29E268C6" wp14:editId="6DDA387D">
            <wp:extent cx="5572327" cy="2486614"/>
            <wp:effectExtent l="0" t="0" r="0" b="0"/>
            <wp:docPr id="36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64"/>
                    <a:srcRect/>
                    <a:stretch>
                      <a:fillRect/>
                    </a:stretch>
                  </pic:blipFill>
                  <pic:spPr>
                    <a:xfrm>
                      <a:off x="0" y="0"/>
                      <a:ext cx="5572327" cy="2486614"/>
                    </a:xfrm>
                    <a:prstGeom prst="rect">
                      <a:avLst/>
                    </a:prstGeom>
                    <a:ln/>
                  </pic:spPr>
                </pic:pic>
              </a:graphicData>
            </a:graphic>
          </wp:inline>
        </w:drawing>
      </w:r>
    </w:p>
    <w:p w14:paraId="00000157" w14:textId="77777777" w:rsidR="00FE7B64" w:rsidRDefault="00FE7B64">
      <w:pPr>
        <w:jc w:val="both"/>
        <w:rPr>
          <w:sz w:val="22"/>
          <w:szCs w:val="22"/>
        </w:rPr>
      </w:pPr>
    </w:p>
    <w:p w14:paraId="00000158" w14:textId="77777777" w:rsidR="00FE7B64" w:rsidRDefault="00FE7B64">
      <w:pPr>
        <w:jc w:val="both"/>
        <w:rPr>
          <w:sz w:val="22"/>
          <w:szCs w:val="22"/>
        </w:rPr>
      </w:pPr>
    </w:p>
    <w:p w14:paraId="00000159" w14:textId="77777777" w:rsidR="00FE7B64" w:rsidRDefault="00FE7B64">
      <w:pPr>
        <w:jc w:val="both"/>
        <w:rPr>
          <w:sz w:val="22"/>
          <w:szCs w:val="22"/>
        </w:rPr>
      </w:pPr>
    </w:p>
    <w:p w14:paraId="0000015A" w14:textId="77777777" w:rsidR="00FE7B64" w:rsidRDefault="00FE7B64">
      <w:pPr>
        <w:jc w:val="both"/>
        <w:rPr>
          <w:sz w:val="22"/>
          <w:szCs w:val="22"/>
        </w:rPr>
      </w:pPr>
    </w:p>
    <w:p w14:paraId="0000015B" w14:textId="77777777" w:rsidR="00FE7B64" w:rsidRDefault="00FE7B64">
      <w:pPr>
        <w:jc w:val="both"/>
        <w:rPr>
          <w:sz w:val="22"/>
          <w:szCs w:val="22"/>
        </w:rPr>
      </w:pPr>
    </w:p>
    <w:p w14:paraId="0000015C" w14:textId="77777777" w:rsidR="00FE7B64" w:rsidRDefault="00FE7B64">
      <w:pPr>
        <w:jc w:val="both"/>
        <w:rPr>
          <w:sz w:val="22"/>
          <w:szCs w:val="22"/>
        </w:rPr>
      </w:pPr>
    </w:p>
    <w:p w14:paraId="0000015D" w14:textId="77777777" w:rsidR="00FE7B64" w:rsidRDefault="00FE7B64">
      <w:pPr>
        <w:jc w:val="both"/>
        <w:rPr>
          <w:sz w:val="22"/>
          <w:szCs w:val="22"/>
        </w:rPr>
      </w:pPr>
    </w:p>
    <w:p w14:paraId="0000015E" w14:textId="77777777" w:rsidR="00FE7B64" w:rsidRDefault="00FE7B64">
      <w:pPr>
        <w:jc w:val="both"/>
        <w:rPr>
          <w:sz w:val="22"/>
          <w:szCs w:val="22"/>
        </w:rPr>
      </w:pPr>
    </w:p>
    <w:p w14:paraId="0000015F" w14:textId="77777777" w:rsidR="00FE7B64" w:rsidRDefault="00FE7B64">
      <w:pPr>
        <w:jc w:val="both"/>
        <w:rPr>
          <w:sz w:val="22"/>
          <w:szCs w:val="22"/>
        </w:rPr>
      </w:pPr>
    </w:p>
    <w:p w14:paraId="00000160" w14:textId="77777777" w:rsidR="00FE7B64" w:rsidRDefault="00FE7B64">
      <w:pPr>
        <w:jc w:val="both"/>
        <w:rPr>
          <w:sz w:val="22"/>
          <w:szCs w:val="22"/>
        </w:rPr>
      </w:pPr>
    </w:p>
    <w:p w14:paraId="00000161" w14:textId="77777777" w:rsidR="00FE7B64" w:rsidRDefault="00FE7B64">
      <w:pPr>
        <w:jc w:val="both"/>
        <w:rPr>
          <w:sz w:val="22"/>
          <w:szCs w:val="22"/>
        </w:rPr>
      </w:pPr>
    </w:p>
    <w:p w14:paraId="00000162" w14:textId="77777777" w:rsidR="00FE7B64" w:rsidRDefault="00FE7B64">
      <w:pPr>
        <w:jc w:val="both"/>
        <w:rPr>
          <w:sz w:val="22"/>
          <w:szCs w:val="22"/>
        </w:rPr>
      </w:pPr>
    </w:p>
    <w:p w14:paraId="00000163" w14:textId="77777777" w:rsidR="00FE7B64" w:rsidRDefault="00FE7B64">
      <w:pPr>
        <w:jc w:val="both"/>
        <w:rPr>
          <w:sz w:val="22"/>
          <w:szCs w:val="22"/>
        </w:rPr>
      </w:pPr>
    </w:p>
    <w:p w14:paraId="00000164" w14:textId="77777777" w:rsidR="00FE7B64" w:rsidRDefault="00FE7B64">
      <w:pPr>
        <w:jc w:val="both"/>
        <w:rPr>
          <w:sz w:val="22"/>
          <w:szCs w:val="22"/>
        </w:rPr>
      </w:pPr>
    </w:p>
    <w:p w14:paraId="00000165" w14:textId="77777777" w:rsidR="00FE7B64" w:rsidRDefault="00FE7B64">
      <w:pPr>
        <w:jc w:val="both"/>
        <w:rPr>
          <w:sz w:val="22"/>
          <w:szCs w:val="22"/>
        </w:rPr>
      </w:pPr>
    </w:p>
    <w:p w14:paraId="00000166" w14:textId="77777777" w:rsidR="00FE7B64" w:rsidRDefault="00FE7B64">
      <w:pPr>
        <w:jc w:val="both"/>
        <w:rPr>
          <w:sz w:val="22"/>
          <w:szCs w:val="22"/>
        </w:rPr>
      </w:pPr>
    </w:p>
    <w:p w14:paraId="00000167" w14:textId="77777777" w:rsidR="00FE7B64" w:rsidRDefault="00FE7B64">
      <w:pPr>
        <w:jc w:val="both"/>
        <w:rPr>
          <w:sz w:val="22"/>
          <w:szCs w:val="22"/>
        </w:rPr>
      </w:pPr>
    </w:p>
    <w:p w14:paraId="00000168" w14:textId="77777777" w:rsidR="00FE7B64" w:rsidRDefault="00FE7B64">
      <w:pPr>
        <w:jc w:val="both"/>
        <w:rPr>
          <w:sz w:val="22"/>
          <w:szCs w:val="22"/>
        </w:rPr>
      </w:pPr>
    </w:p>
    <w:p w14:paraId="00000169" w14:textId="77777777" w:rsidR="00FE7B64" w:rsidRDefault="00FE7B64">
      <w:pPr>
        <w:jc w:val="both"/>
        <w:rPr>
          <w:sz w:val="22"/>
          <w:szCs w:val="22"/>
        </w:rPr>
      </w:pPr>
    </w:p>
    <w:p w14:paraId="0000016A" w14:textId="77777777" w:rsidR="00FE7B64" w:rsidRDefault="00FE7B64">
      <w:pPr>
        <w:jc w:val="both"/>
        <w:rPr>
          <w:sz w:val="22"/>
          <w:szCs w:val="22"/>
        </w:rPr>
      </w:pPr>
    </w:p>
    <w:p w14:paraId="0000016B" w14:textId="77777777" w:rsidR="00FE7B64" w:rsidRDefault="00FE7B64">
      <w:pPr>
        <w:jc w:val="both"/>
        <w:rPr>
          <w:sz w:val="22"/>
          <w:szCs w:val="22"/>
        </w:rPr>
      </w:pPr>
    </w:p>
    <w:p w14:paraId="0000016C" w14:textId="77777777" w:rsidR="00FE7B64" w:rsidRDefault="00C96544">
      <w:pPr>
        <w:pStyle w:val="Heading2"/>
        <w:numPr>
          <w:ilvl w:val="1"/>
          <w:numId w:val="9"/>
        </w:numPr>
        <w:jc w:val="both"/>
      </w:pPr>
      <w:bookmarkStart w:id="32" w:name="_heading=h.2xcytpi" w:colFirst="0" w:colLast="0"/>
      <w:bookmarkEnd w:id="32"/>
      <w:r>
        <w:lastRenderedPageBreak/>
        <w:t>Review &amp; Approval</w:t>
      </w:r>
    </w:p>
    <w:p w14:paraId="0000016D" w14:textId="77777777" w:rsidR="00FE7B64" w:rsidRDefault="00C96544">
      <w:pPr>
        <w:jc w:val="both"/>
        <w:rPr>
          <w:sz w:val="22"/>
          <w:szCs w:val="22"/>
        </w:rPr>
      </w:pPr>
      <w:r>
        <w:rPr>
          <w:sz w:val="22"/>
          <w:szCs w:val="22"/>
        </w:rPr>
        <w:t>The manager is provided with an option to review and recommend the application before submitting it to the next stage for site approval.</w:t>
      </w:r>
    </w:p>
    <w:p w14:paraId="0000016E" w14:textId="77777777" w:rsidR="00FE7B64" w:rsidRDefault="00C96544">
      <w:pPr>
        <w:jc w:val="both"/>
        <w:rPr>
          <w:sz w:val="22"/>
          <w:szCs w:val="22"/>
        </w:rPr>
      </w:pPr>
      <w:r>
        <w:rPr>
          <w:noProof/>
          <w:sz w:val="22"/>
          <w:szCs w:val="22"/>
        </w:rPr>
        <w:drawing>
          <wp:inline distT="0" distB="0" distL="0" distR="0" wp14:anchorId="67B5F4F7" wp14:editId="4A8394C0">
            <wp:extent cx="6903720" cy="3143250"/>
            <wp:effectExtent l="0" t="0" r="0" b="0"/>
            <wp:docPr id="393"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65"/>
                    <a:srcRect/>
                    <a:stretch>
                      <a:fillRect/>
                    </a:stretch>
                  </pic:blipFill>
                  <pic:spPr>
                    <a:xfrm>
                      <a:off x="0" y="0"/>
                      <a:ext cx="6903720" cy="3143250"/>
                    </a:xfrm>
                    <a:prstGeom prst="rect">
                      <a:avLst/>
                    </a:prstGeom>
                    <a:ln/>
                  </pic:spPr>
                </pic:pic>
              </a:graphicData>
            </a:graphic>
          </wp:inline>
        </w:drawing>
      </w:r>
    </w:p>
    <w:p w14:paraId="0000016F" w14:textId="77777777" w:rsidR="00FE7B64" w:rsidRDefault="00C96544">
      <w:pPr>
        <w:jc w:val="both"/>
        <w:rPr>
          <w:sz w:val="22"/>
          <w:szCs w:val="22"/>
        </w:rPr>
      </w:pPr>
      <w:r>
        <w:rPr>
          <w:sz w:val="22"/>
          <w:szCs w:val="22"/>
        </w:rPr>
        <w:t>One is required to select the application to process approval then on the action button click Approval Recommendation and add recommendation on the pop-up screen that appears then submit applicati</w:t>
      </w:r>
      <w:sdt>
        <w:sdtPr>
          <w:tag w:val="goog_rdk_12"/>
          <w:id w:val="-214740526"/>
        </w:sdtPr>
        <w:sdtEndPr/>
        <w:sdtContent>
          <w:commentRangeStart w:id="33"/>
          <w:commentRangeStart w:id="34"/>
        </w:sdtContent>
      </w:sdt>
      <w:r>
        <w:rPr>
          <w:sz w:val="22"/>
          <w:szCs w:val="22"/>
        </w:rPr>
        <w:t>on to t</w:t>
      </w:r>
      <w:commentRangeEnd w:id="33"/>
      <w:r>
        <w:commentReference w:id="33"/>
      </w:r>
      <w:commentRangeEnd w:id="34"/>
      <w:r w:rsidR="0077758F">
        <w:rPr>
          <w:rStyle w:val="CommentReference"/>
        </w:rPr>
        <w:commentReference w:id="34"/>
      </w:r>
      <w:r>
        <w:rPr>
          <w:sz w:val="22"/>
          <w:szCs w:val="22"/>
        </w:rPr>
        <w:t>he next stage.</w:t>
      </w:r>
    </w:p>
    <w:p w14:paraId="5E4B7478" w14:textId="3F2108A3" w:rsidR="003B7A85" w:rsidRDefault="003B7A85">
      <w:pPr>
        <w:jc w:val="both"/>
        <w:rPr>
          <w:sz w:val="22"/>
          <w:szCs w:val="22"/>
        </w:rPr>
      </w:pPr>
      <w:r>
        <w:rPr>
          <w:sz w:val="22"/>
          <w:szCs w:val="22"/>
        </w:rPr>
        <w:t>Note: the Certificate Number is Auto generated.</w:t>
      </w:r>
    </w:p>
    <w:p w14:paraId="00000170" w14:textId="77777777" w:rsidR="00FE7B64" w:rsidRDefault="00C96544">
      <w:pPr>
        <w:jc w:val="both"/>
        <w:rPr>
          <w:sz w:val="22"/>
          <w:szCs w:val="22"/>
        </w:rPr>
      </w:pPr>
      <w:r>
        <w:rPr>
          <w:noProof/>
          <w:sz w:val="22"/>
          <w:szCs w:val="22"/>
        </w:rPr>
        <w:drawing>
          <wp:inline distT="0" distB="0" distL="0" distR="0" wp14:anchorId="34EE6E9B" wp14:editId="3A15F684">
            <wp:extent cx="6903720" cy="3326765"/>
            <wp:effectExtent l="0" t="0" r="0" b="0"/>
            <wp:docPr id="396"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66"/>
                    <a:srcRect/>
                    <a:stretch>
                      <a:fillRect/>
                    </a:stretch>
                  </pic:blipFill>
                  <pic:spPr>
                    <a:xfrm>
                      <a:off x="0" y="0"/>
                      <a:ext cx="6903720" cy="3326765"/>
                    </a:xfrm>
                    <a:prstGeom prst="rect">
                      <a:avLst/>
                    </a:prstGeom>
                    <a:ln/>
                  </pic:spPr>
                </pic:pic>
              </a:graphicData>
            </a:graphic>
          </wp:inline>
        </w:drawing>
      </w:r>
    </w:p>
    <w:p w14:paraId="00000171" w14:textId="77777777" w:rsidR="00FE7B64" w:rsidRDefault="00FE7B64">
      <w:pPr>
        <w:jc w:val="both"/>
        <w:rPr>
          <w:sz w:val="22"/>
          <w:szCs w:val="22"/>
        </w:rPr>
      </w:pPr>
    </w:p>
    <w:p w14:paraId="00000172" w14:textId="77777777" w:rsidR="00FE7B64" w:rsidRDefault="00C96544">
      <w:pPr>
        <w:pStyle w:val="Heading2"/>
        <w:numPr>
          <w:ilvl w:val="1"/>
          <w:numId w:val="9"/>
        </w:numPr>
        <w:jc w:val="both"/>
      </w:pPr>
      <w:bookmarkStart w:id="35" w:name="_heading=h.1ci93xb" w:colFirst="0" w:colLast="0"/>
      <w:bookmarkEnd w:id="35"/>
      <w:r>
        <w:t>Communication with Applicant Process</w:t>
      </w:r>
    </w:p>
    <w:p w14:paraId="00000173" w14:textId="77777777" w:rsidR="00FE7B64" w:rsidRDefault="00C96544">
      <w:pPr>
        <w:rPr>
          <w:sz w:val="22"/>
          <w:szCs w:val="22"/>
        </w:rPr>
      </w:pPr>
      <w:r>
        <w:rPr>
          <w:sz w:val="22"/>
          <w:szCs w:val="22"/>
        </w:rPr>
        <w:t xml:space="preserve">At this stage it provides options to print certificates, </w:t>
      </w:r>
      <w:sdt>
        <w:sdtPr>
          <w:tag w:val="goog_rdk_13"/>
          <w:id w:val="1955363399"/>
        </w:sdtPr>
        <w:sdtEndPr/>
        <w:sdtContent>
          <w:commentRangeStart w:id="36"/>
        </w:sdtContent>
      </w:sdt>
      <w:r>
        <w:rPr>
          <w:sz w:val="22"/>
          <w:szCs w:val="22"/>
        </w:rPr>
        <w:t xml:space="preserve">update signatory </w:t>
      </w:r>
      <w:commentRangeEnd w:id="36"/>
      <w:r>
        <w:commentReference w:id="36"/>
      </w:r>
      <w:r>
        <w:rPr>
          <w:sz w:val="22"/>
          <w:szCs w:val="22"/>
        </w:rPr>
        <w:t>and preview details as well as inspection of documents.</w:t>
      </w:r>
    </w:p>
    <w:p w14:paraId="00000174" w14:textId="77777777" w:rsidR="00FE7B64" w:rsidRDefault="00C96544">
      <w:pPr>
        <w:rPr>
          <w:sz w:val="22"/>
          <w:szCs w:val="22"/>
        </w:rPr>
      </w:pPr>
      <w:r>
        <w:rPr>
          <w:noProof/>
          <w:sz w:val="22"/>
          <w:szCs w:val="22"/>
        </w:rPr>
        <w:drawing>
          <wp:inline distT="0" distB="0" distL="0" distR="0" wp14:anchorId="779F075B" wp14:editId="2AEA335C">
            <wp:extent cx="6903720" cy="3145790"/>
            <wp:effectExtent l="0" t="0" r="0" b="0"/>
            <wp:docPr id="397"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67"/>
                    <a:srcRect/>
                    <a:stretch>
                      <a:fillRect/>
                    </a:stretch>
                  </pic:blipFill>
                  <pic:spPr>
                    <a:xfrm>
                      <a:off x="0" y="0"/>
                      <a:ext cx="6903720" cy="3145790"/>
                    </a:xfrm>
                    <a:prstGeom prst="rect">
                      <a:avLst/>
                    </a:prstGeom>
                    <a:ln/>
                  </pic:spPr>
                </pic:pic>
              </a:graphicData>
            </a:graphic>
          </wp:inline>
        </w:drawing>
      </w:r>
    </w:p>
    <w:p w14:paraId="00000175" w14:textId="77777777" w:rsidR="00FE7B64" w:rsidRDefault="00C96544">
      <w:pPr>
        <w:rPr>
          <w:sz w:val="22"/>
          <w:szCs w:val="22"/>
        </w:rPr>
      </w:pPr>
      <w:r>
        <w:rPr>
          <w:sz w:val="22"/>
          <w:szCs w:val="22"/>
        </w:rPr>
        <w:t>On clicking GMP Certificate, the Certificate is displayed with the option to print.</w:t>
      </w:r>
    </w:p>
    <w:p w14:paraId="00000176" w14:textId="77777777" w:rsidR="00FE7B64" w:rsidRDefault="00C96544">
      <w:pPr>
        <w:rPr>
          <w:sz w:val="22"/>
          <w:szCs w:val="22"/>
        </w:rPr>
      </w:pPr>
      <w:r>
        <w:rPr>
          <w:noProof/>
        </w:rPr>
        <w:drawing>
          <wp:inline distT="0" distB="0" distL="0" distR="0" wp14:anchorId="75C1094A" wp14:editId="722083C6">
            <wp:extent cx="4257675" cy="3100388"/>
            <wp:effectExtent l="0" t="0" r="0" b="5080"/>
            <wp:docPr id="399"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rotWithShape="1">
                    <a:blip r:embed="rId68"/>
                    <a:srcRect b="22253"/>
                    <a:stretch/>
                  </pic:blipFill>
                  <pic:spPr bwMode="auto">
                    <a:xfrm>
                      <a:off x="0" y="0"/>
                      <a:ext cx="4262378" cy="3103813"/>
                    </a:xfrm>
                    <a:prstGeom prst="rect">
                      <a:avLst/>
                    </a:prstGeom>
                    <a:ln>
                      <a:noFill/>
                    </a:ln>
                    <a:extLst>
                      <a:ext uri="{53640926-AAD7-44D8-BBD7-CCE9431645EC}">
                        <a14:shadowObscured xmlns:a14="http://schemas.microsoft.com/office/drawing/2010/main"/>
                      </a:ext>
                    </a:extLst>
                  </pic:spPr>
                </pic:pic>
              </a:graphicData>
            </a:graphic>
          </wp:inline>
        </w:drawing>
      </w:r>
    </w:p>
    <w:p w14:paraId="00000177" w14:textId="77777777" w:rsidR="00FE7B64" w:rsidRDefault="00C96544">
      <w:pPr>
        <w:jc w:val="both"/>
        <w:rPr>
          <w:sz w:val="22"/>
          <w:szCs w:val="22"/>
        </w:rPr>
      </w:pPr>
      <w:r>
        <w:rPr>
          <w:sz w:val="22"/>
          <w:szCs w:val="22"/>
        </w:rPr>
        <w:t>Once the final decision is recharged and communication has been done to the applicant, the application can be archived so that it no longer exists in the processing pipeline but only as a finished task in reports.</w:t>
      </w:r>
    </w:p>
    <w:p w14:paraId="00000178" w14:textId="77777777" w:rsidR="00FE7B64" w:rsidRDefault="00C96544">
      <w:pPr>
        <w:jc w:val="both"/>
        <w:rPr>
          <w:sz w:val="22"/>
          <w:szCs w:val="22"/>
        </w:rPr>
      </w:pPr>
      <w:r>
        <w:rPr>
          <w:sz w:val="22"/>
          <w:szCs w:val="22"/>
        </w:rPr>
        <w:t xml:space="preserve">To archive, </w:t>
      </w:r>
    </w:p>
    <w:p w14:paraId="00000179" w14:textId="77777777" w:rsidR="00FE7B64" w:rsidRDefault="00C96544">
      <w:pPr>
        <w:numPr>
          <w:ilvl w:val="0"/>
          <w:numId w:val="5"/>
        </w:numPr>
        <w:pBdr>
          <w:top w:val="nil"/>
          <w:left w:val="nil"/>
          <w:bottom w:val="nil"/>
          <w:right w:val="nil"/>
          <w:between w:val="nil"/>
        </w:pBdr>
        <w:spacing w:before="100" w:after="200"/>
        <w:jc w:val="both"/>
        <w:rPr>
          <w:color w:val="000000"/>
          <w:sz w:val="22"/>
          <w:szCs w:val="22"/>
        </w:rPr>
      </w:pPr>
      <w:r>
        <w:rPr>
          <w:color w:val="000000"/>
          <w:sz w:val="22"/>
          <w:szCs w:val="22"/>
        </w:rPr>
        <w:lastRenderedPageBreak/>
        <w:t>Submit the application from final stage to archive stage as shown below.</w:t>
      </w:r>
    </w:p>
    <w:p w14:paraId="0000017A" w14:textId="5F8A97D5" w:rsidR="00FE7B64" w:rsidRDefault="0065118C">
      <w:pPr>
        <w:pStyle w:val="Heading2"/>
        <w:numPr>
          <w:ilvl w:val="1"/>
          <w:numId w:val="9"/>
        </w:numPr>
        <w:jc w:val="both"/>
      </w:pPr>
      <w:bookmarkStart w:id="37" w:name="_heading=h.3whwml4" w:colFirst="0" w:colLast="0"/>
      <w:bookmarkEnd w:id="37"/>
      <w:r>
        <w:t>Management of the GMP Databases</w:t>
      </w:r>
      <w:r>
        <w:tab/>
      </w:r>
      <w:r w:rsidR="0030737A">
        <w:tab/>
      </w:r>
    </w:p>
    <w:p w14:paraId="0000017B" w14:textId="532A331A" w:rsidR="00FE7B64" w:rsidRDefault="00574EE2">
      <w:pPr>
        <w:jc w:val="both"/>
        <w:rPr>
          <w:sz w:val="22"/>
          <w:szCs w:val="22"/>
        </w:rPr>
      </w:pPr>
      <w:r>
        <w:rPr>
          <w:sz w:val="22"/>
          <w:szCs w:val="22"/>
        </w:rPr>
        <w:t xml:space="preserve">The </w:t>
      </w:r>
      <w:r w:rsidR="00C47CCD">
        <w:rPr>
          <w:sz w:val="22"/>
          <w:szCs w:val="22"/>
        </w:rPr>
        <w:t>following section allows for management of the GMP database on a read only basis.</w:t>
      </w:r>
    </w:p>
    <w:p w14:paraId="5B313C03" w14:textId="3F7BB04A" w:rsidR="00C47CCD" w:rsidRDefault="00C47CCD">
      <w:pPr>
        <w:jc w:val="both"/>
        <w:rPr>
          <w:sz w:val="22"/>
          <w:szCs w:val="22"/>
        </w:rPr>
      </w:pPr>
      <w:r>
        <w:rPr>
          <w:sz w:val="22"/>
          <w:szCs w:val="22"/>
        </w:rPr>
        <w:t xml:space="preserve">The following features are </w:t>
      </w:r>
      <w:r w:rsidR="00AE5776">
        <w:rPr>
          <w:sz w:val="22"/>
          <w:szCs w:val="22"/>
        </w:rPr>
        <w:t>implemented.</w:t>
      </w:r>
    </w:p>
    <w:p w14:paraId="773A6084" w14:textId="0BBE3E35" w:rsidR="00C47CCD" w:rsidRDefault="00C47CCD" w:rsidP="00C47CCD">
      <w:pPr>
        <w:pStyle w:val="ListParagraph"/>
        <w:numPr>
          <w:ilvl w:val="0"/>
          <w:numId w:val="11"/>
        </w:numPr>
        <w:jc w:val="both"/>
        <w:rPr>
          <w:sz w:val="22"/>
          <w:szCs w:val="22"/>
        </w:rPr>
      </w:pPr>
      <w:r>
        <w:rPr>
          <w:sz w:val="22"/>
          <w:szCs w:val="22"/>
        </w:rPr>
        <w:t xml:space="preserve">Database details </w:t>
      </w:r>
    </w:p>
    <w:p w14:paraId="735B349E" w14:textId="1F296FA8" w:rsidR="00C47CCD" w:rsidRDefault="00C47CCD" w:rsidP="00C47CCD">
      <w:pPr>
        <w:pStyle w:val="ListParagraph"/>
        <w:numPr>
          <w:ilvl w:val="0"/>
          <w:numId w:val="11"/>
        </w:numPr>
        <w:jc w:val="both"/>
        <w:rPr>
          <w:sz w:val="22"/>
          <w:szCs w:val="22"/>
        </w:rPr>
      </w:pPr>
      <w:r>
        <w:rPr>
          <w:sz w:val="22"/>
          <w:szCs w:val="22"/>
        </w:rPr>
        <w:t xml:space="preserve">Filtering details </w:t>
      </w:r>
    </w:p>
    <w:p w14:paraId="2F1C726C" w14:textId="14ED2208" w:rsidR="00570294" w:rsidRPr="00C47CCD" w:rsidRDefault="00570294" w:rsidP="00C47CCD">
      <w:pPr>
        <w:pStyle w:val="ListParagraph"/>
        <w:numPr>
          <w:ilvl w:val="0"/>
          <w:numId w:val="11"/>
        </w:numPr>
        <w:jc w:val="both"/>
        <w:rPr>
          <w:sz w:val="22"/>
          <w:szCs w:val="22"/>
        </w:rPr>
      </w:pPr>
      <w:r>
        <w:rPr>
          <w:sz w:val="22"/>
          <w:szCs w:val="22"/>
        </w:rPr>
        <w:t>Export Options</w:t>
      </w:r>
    </w:p>
    <w:p w14:paraId="5453F179" w14:textId="77777777" w:rsidR="007F5015" w:rsidRDefault="007F5015">
      <w:pPr>
        <w:jc w:val="both"/>
      </w:pPr>
      <w:r>
        <w:rPr>
          <w:noProof/>
        </w:rPr>
        <w:drawing>
          <wp:inline distT="0" distB="0" distL="0" distR="0" wp14:anchorId="082E0CD7" wp14:editId="729AB34D">
            <wp:extent cx="6903720" cy="3181350"/>
            <wp:effectExtent l="0" t="0" r="0" b="0"/>
            <wp:docPr id="556244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244552" name=""/>
                    <pic:cNvPicPr/>
                  </pic:nvPicPr>
                  <pic:blipFill>
                    <a:blip r:embed="rId69"/>
                    <a:stretch>
                      <a:fillRect/>
                    </a:stretch>
                  </pic:blipFill>
                  <pic:spPr>
                    <a:xfrm>
                      <a:off x="0" y="0"/>
                      <a:ext cx="6903720" cy="3181350"/>
                    </a:xfrm>
                    <a:prstGeom prst="rect">
                      <a:avLst/>
                    </a:prstGeom>
                  </pic:spPr>
                </pic:pic>
              </a:graphicData>
            </a:graphic>
          </wp:inline>
        </w:drawing>
      </w:r>
    </w:p>
    <w:p w14:paraId="0DC2DD6E" w14:textId="77777777" w:rsidR="007F5015" w:rsidRDefault="007F5015">
      <w:pPr>
        <w:jc w:val="both"/>
      </w:pPr>
    </w:p>
    <w:p w14:paraId="775C5A57" w14:textId="77777777" w:rsidR="00D633E9" w:rsidRDefault="00D633E9">
      <w:pPr>
        <w:jc w:val="both"/>
      </w:pPr>
    </w:p>
    <w:p w14:paraId="5D140422" w14:textId="77777777" w:rsidR="00D633E9" w:rsidRDefault="00D633E9">
      <w:pPr>
        <w:jc w:val="both"/>
      </w:pPr>
    </w:p>
    <w:p w14:paraId="76046B5F" w14:textId="77777777" w:rsidR="00D633E9" w:rsidRDefault="00D633E9">
      <w:pPr>
        <w:jc w:val="both"/>
      </w:pPr>
    </w:p>
    <w:p w14:paraId="3CBA57DA" w14:textId="77777777" w:rsidR="00D633E9" w:rsidRDefault="00D633E9">
      <w:pPr>
        <w:jc w:val="both"/>
      </w:pPr>
    </w:p>
    <w:p w14:paraId="641B7F3E" w14:textId="77777777" w:rsidR="00D633E9" w:rsidRDefault="00D633E9">
      <w:pPr>
        <w:jc w:val="both"/>
      </w:pPr>
    </w:p>
    <w:p w14:paraId="67BFB3F1" w14:textId="77777777" w:rsidR="00D633E9" w:rsidRDefault="00D633E9">
      <w:pPr>
        <w:jc w:val="both"/>
      </w:pPr>
    </w:p>
    <w:p w14:paraId="4A7C3106" w14:textId="77777777" w:rsidR="00D633E9" w:rsidRDefault="00D633E9">
      <w:pPr>
        <w:jc w:val="both"/>
      </w:pPr>
    </w:p>
    <w:p w14:paraId="37358838" w14:textId="77777777" w:rsidR="00D633E9" w:rsidRDefault="00D633E9">
      <w:pPr>
        <w:jc w:val="both"/>
      </w:pPr>
    </w:p>
    <w:p w14:paraId="6CAEEA6E" w14:textId="77777777" w:rsidR="00D633E9" w:rsidRDefault="00D633E9">
      <w:pPr>
        <w:jc w:val="both"/>
      </w:pPr>
    </w:p>
    <w:p w14:paraId="5F4C70D7" w14:textId="77777777" w:rsidR="00D633E9" w:rsidRDefault="00D633E9">
      <w:pPr>
        <w:jc w:val="both"/>
      </w:pPr>
    </w:p>
    <w:p w14:paraId="7D7F4A6F" w14:textId="77777777" w:rsidR="00D633E9" w:rsidRDefault="00D633E9">
      <w:pPr>
        <w:jc w:val="both"/>
      </w:pPr>
    </w:p>
    <w:p w14:paraId="55B956C7" w14:textId="77777777" w:rsidR="007F5015" w:rsidRDefault="007F5015">
      <w:pPr>
        <w:jc w:val="both"/>
      </w:pPr>
      <w:r>
        <w:t>Management of the GMP Register</w:t>
      </w:r>
    </w:p>
    <w:p w14:paraId="0000017C" w14:textId="2EF7DE76" w:rsidR="00FE7B64" w:rsidRDefault="00D633E9">
      <w:pPr>
        <w:jc w:val="both"/>
        <w:rPr>
          <w:sz w:val="22"/>
          <w:szCs w:val="22"/>
        </w:rPr>
      </w:pPr>
      <w:r>
        <w:rPr>
          <w:noProof/>
        </w:rPr>
        <w:drawing>
          <wp:inline distT="0" distB="0" distL="0" distR="0" wp14:anchorId="761E2317" wp14:editId="4A8320C6">
            <wp:extent cx="6903720" cy="3199130"/>
            <wp:effectExtent l="0" t="0" r="0" b="1270"/>
            <wp:docPr id="1096447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447595" name=""/>
                    <pic:cNvPicPr/>
                  </pic:nvPicPr>
                  <pic:blipFill>
                    <a:blip r:embed="rId70"/>
                    <a:stretch>
                      <a:fillRect/>
                    </a:stretch>
                  </pic:blipFill>
                  <pic:spPr>
                    <a:xfrm>
                      <a:off x="0" y="0"/>
                      <a:ext cx="6903720" cy="3199130"/>
                    </a:xfrm>
                    <a:prstGeom prst="rect">
                      <a:avLst/>
                    </a:prstGeom>
                  </pic:spPr>
                </pic:pic>
              </a:graphicData>
            </a:graphic>
          </wp:inline>
        </w:drawing>
      </w:r>
      <w:r w:rsidR="00C96544">
        <w:br w:type="page"/>
      </w:r>
    </w:p>
    <w:p w14:paraId="0000017D" w14:textId="77777777" w:rsidR="00FE7B64" w:rsidRDefault="00C96544">
      <w:pPr>
        <w:jc w:val="both"/>
        <w:rPr>
          <w:sz w:val="22"/>
          <w:szCs w:val="22"/>
        </w:rPr>
      </w:pPr>
      <w:r>
        <w:rPr>
          <w:noProof/>
        </w:rPr>
        <w:lastRenderedPageBreak/>
        <w:drawing>
          <wp:anchor distT="0" distB="0" distL="0" distR="0" simplePos="0" relativeHeight="251663360" behindDoc="1" locked="0" layoutInCell="1" hidden="0" allowOverlap="1" wp14:anchorId="25036DD2" wp14:editId="0F98EA9B">
            <wp:simplePos x="0" y="0"/>
            <wp:positionH relativeFrom="column">
              <wp:posOffset>-690464</wp:posOffset>
            </wp:positionH>
            <wp:positionV relativeFrom="paragraph">
              <wp:posOffset>-656770</wp:posOffset>
            </wp:positionV>
            <wp:extent cx="2894965" cy="8915400"/>
            <wp:effectExtent l="0" t="0" r="0" b="0"/>
            <wp:wrapNone/>
            <wp:docPr id="36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9"/>
                    <a:srcRect/>
                    <a:stretch>
                      <a:fillRect/>
                    </a:stretch>
                  </pic:blipFill>
                  <pic:spPr>
                    <a:xfrm>
                      <a:off x="0" y="0"/>
                      <a:ext cx="2894965" cy="8915400"/>
                    </a:xfrm>
                    <a:prstGeom prst="rect">
                      <a:avLst/>
                    </a:prstGeom>
                    <a:ln/>
                  </pic:spPr>
                </pic:pic>
              </a:graphicData>
            </a:graphic>
          </wp:anchor>
        </w:drawing>
      </w:r>
    </w:p>
    <w:p w14:paraId="0000017E" w14:textId="77777777" w:rsidR="00FE7B64" w:rsidRDefault="00FE7B64">
      <w:pPr>
        <w:jc w:val="both"/>
        <w:rPr>
          <w:sz w:val="22"/>
          <w:szCs w:val="22"/>
        </w:rPr>
      </w:pPr>
    </w:p>
    <w:p w14:paraId="0000017F" w14:textId="77777777" w:rsidR="00FE7B64" w:rsidRDefault="00FE7B64">
      <w:pPr>
        <w:jc w:val="both"/>
        <w:rPr>
          <w:sz w:val="22"/>
          <w:szCs w:val="22"/>
        </w:rPr>
      </w:pPr>
    </w:p>
    <w:p w14:paraId="00000180" w14:textId="77777777" w:rsidR="00FE7B64" w:rsidRDefault="00C96544">
      <w:pPr>
        <w:tabs>
          <w:tab w:val="left" w:pos="720"/>
          <w:tab w:val="left" w:pos="7171"/>
        </w:tabs>
        <w:jc w:val="both"/>
        <w:rPr>
          <w:sz w:val="22"/>
          <w:szCs w:val="22"/>
        </w:rPr>
      </w:pPr>
      <w:r>
        <w:rPr>
          <w:sz w:val="22"/>
          <w:szCs w:val="22"/>
        </w:rPr>
        <w:t xml:space="preserve">  </w:t>
      </w:r>
      <w:r>
        <w:rPr>
          <w:sz w:val="22"/>
          <w:szCs w:val="22"/>
        </w:rPr>
        <w:tab/>
      </w:r>
      <w:r>
        <w:rPr>
          <w:sz w:val="22"/>
          <w:szCs w:val="22"/>
        </w:rPr>
        <w:tab/>
      </w:r>
      <w:r>
        <w:rPr>
          <w:noProof/>
          <w:sz w:val="22"/>
          <w:szCs w:val="22"/>
        </w:rPr>
        <w:drawing>
          <wp:inline distT="0" distB="0" distL="0" distR="0" wp14:anchorId="786D0390" wp14:editId="092EA18E">
            <wp:extent cx="1642162" cy="1642162"/>
            <wp:effectExtent l="0" t="0" r="0" b="0"/>
            <wp:docPr id="403" name="image3.jpg" descr="Image"/>
            <wp:cNvGraphicFramePr/>
            <a:graphic xmlns:a="http://schemas.openxmlformats.org/drawingml/2006/main">
              <a:graphicData uri="http://schemas.openxmlformats.org/drawingml/2006/picture">
                <pic:pic xmlns:pic="http://schemas.openxmlformats.org/drawingml/2006/picture">
                  <pic:nvPicPr>
                    <pic:cNvPr id="0" name="image3.jpg" descr="Image"/>
                    <pic:cNvPicPr preferRelativeResize="0"/>
                  </pic:nvPicPr>
                  <pic:blipFill>
                    <a:blip r:embed="rId10"/>
                    <a:srcRect/>
                    <a:stretch>
                      <a:fillRect/>
                    </a:stretch>
                  </pic:blipFill>
                  <pic:spPr>
                    <a:xfrm>
                      <a:off x="0" y="0"/>
                      <a:ext cx="1642162" cy="1642162"/>
                    </a:xfrm>
                    <a:prstGeom prst="rect">
                      <a:avLst/>
                    </a:prstGeom>
                    <a:ln/>
                  </pic:spPr>
                </pic:pic>
              </a:graphicData>
            </a:graphic>
          </wp:inline>
        </w:drawing>
      </w:r>
    </w:p>
    <w:p w14:paraId="00000181" w14:textId="77777777" w:rsidR="00FE7B64" w:rsidRDefault="00C96544">
      <w:pPr>
        <w:tabs>
          <w:tab w:val="left" w:pos="720"/>
          <w:tab w:val="left" w:pos="7171"/>
        </w:tabs>
        <w:jc w:val="both"/>
        <w:rPr>
          <w:sz w:val="22"/>
          <w:szCs w:val="22"/>
        </w:rPr>
      </w:pPr>
      <w:r>
        <w:rPr>
          <w:sz w:val="22"/>
          <w:szCs w:val="22"/>
        </w:rPr>
        <w:tab/>
      </w:r>
      <w:r>
        <w:rPr>
          <w:sz w:val="22"/>
          <w:szCs w:val="22"/>
        </w:rPr>
        <w:tab/>
      </w:r>
      <w:r>
        <w:rPr>
          <w:sz w:val="22"/>
          <w:szCs w:val="22"/>
        </w:rPr>
        <w:t>Contact Information</w:t>
      </w:r>
      <w:r>
        <w:rPr>
          <w:noProof/>
        </w:rPr>
        <mc:AlternateContent>
          <mc:Choice Requires="wps">
            <w:drawing>
              <wp:anchor distT="0" distB="0" distL="114300" distR="114300" simplePos="0" relativeHeight="251664384" behindDoc="1" locked="0" layoutInCell="1" hidden="0" allowOverlap="1" wp14:anchorId="5CF869F9" wp14:editId="410667CC">
                <wp:simplePos x="0" y="0"/>
                <wp:positionH relativeFrom="column">
                  <wp:posOffset>-736599</wp:posOffset>
                </wp:positionH>
                <wp:positionV relativeFrom="paragraph">
                  <wp:posOffset>8991600</wp:posOffset>
                </wp:positionV>
                <wp:extent cx="7458075" cy="581025"/>
                <wp:effectExtent l="0" t="0" r="0" b="0"/>
                <wp:wrapNone/>
                <wp:docPr id="351" name="Rectangle 351"/>
                <wp:cNvGraphicFramePr/>
                <a:graphic xmlns:a="http://schemas.openxmlformats.org/drawingml/2006/main">
                  <a:graphicData uri="http://schemas.microsoft.com/office/word/2010/wordprocessingShape">
                    <wps:wsp>
                      <wps:cNvSpPr/>
                      <wps:spPr>
                        <a:xfrm>
                          <a:off x="1621725" y="3494250"/>
                          <a:ext cx="7448550" cy="571500"/>
                        </a:xfrm>
                        <a:prstGeom prst="rect">
                          <a:avLst/>
                        </a:prstGeom>
                        <a:solidFill>
                          <a:srgbClr val="A5A5A5"/>
                        </a:solidFill>
                        <a:ln>
                          <a:noFill/>
                        </a:ln>
                      </wps:spPr>
                      <wps:txbx>
                        <w:txbxContent>
                          <w:p w14:paraId="7CD55C24" w14:textId="77777777" w:rsidR="00FE7B64" w:rsidRDefault="00FE7B64">
                            <w:pPr>
                              <w:jc w:val="center"/>
                              <w:textDirection w:val="btLr"/>
                            </w:pPr>
                          </w:p>
                        </w:txbxContent>
                      </wps:txbx>
                      <wps:bodyPr spcFirstLastPara="1" wrap="square" lIns="114300" tIns="0" rIns="114300" bIns="0" anchor="ctr" anchorCtr="0">
                        <a:noAutofit/>
                      </wps:bodyPr>
                    </wps:wsp>
                  </a:graphicData>
                </a:graphic>
              </wp:anchor>
            </w:drawing>
          </mc:Choice>
          <mc:Fallback>
            <w:pict>
              <v:rect w14:anchorId="5CF869F9" id="Rectangle 351" o:spid="_x0000_s1028" style="position:absolute;left:0;text-align:left;margin-left:-58pt;margin-top:708pt;width:587.25pt;height:45.75pt;z-index:-2516520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" fillcolor="#a5a5a5" stroked="f">
                <v:textbox inset="9pt,0,9pt,0">
                  <w:txbxContent>
                    <w:p w14:paraId="7CD55C24" w14:textId="77777777" w:rsidR="00FE7B64" w:rsidRDefault="00FE7B64">
                      <w:pPr>
                        <w:jc w:val="center"/>
                        <w:textDirection w:val="btLr"/>
                      </w:pPr>
                    </w:p>
                  </w:txbxContent>
                </v:textbox>
              </v:rect>
            </w:pict>
          </mc:Fallback>
        </mc:AlternateContent>
      </w:r>
      <w:r>
        <w:rPr>
          <w:noProof/>
        </w:rPr>
        <w:drawing>
          <wp:anchor distT="0" distB="0" distL="0" distR="0" simplePos="0" relativeHeight="251665408" behindDoc="1" locked="0" layoutInCell="1" hidden="0" allowOverlap="1" wp14:anchorId="2DC8DDFE" wp14:editId="0DF92DCC">
            <wp:simplePos x="0" y="0"/>
            <wp:positionH relativeFrom="column">
              <wp:posOffset>4495800</wp:posOffset>
            </wp:positionH>
            <wp:positionV relativeFrom="paragraph">
              <wp:posOffset>8942070</wp:posOffset>
            </wp:positionV>
            <wp:extent cx="1924050" cy="723900"/>
            <wp:effectExtent l="0" t="0" r="0" b="0"/>
            <wp:wrapNone/>
            <wp:docPr id="370"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71"/>
                    <a:srcRect/>
                    <a:stretch>
                      <a:fillRect/>
                    </a:stretch>
                  </pic:blipFill>
                  <pic:spPr>
                    <a:xfrm>
                      <a:off x="0" y="0"/>
                      <a:ext cx="1924050" cy="723900"/>
                    </a:xfrm>
                    <a:prstGeom prst="rect">
                      <a:avLst/>
                    </a:prstGeom>
                    <a:ln/>
                  </pic:spPr>
                </pic:pic>
              </a:graphicData>
            </a:graphic>
          </wp:anchor>
        </w:drawing>
      </w:r>
    </w:p>
    <w:p w14:paraId="00000182" w14:textId="77777777" w:rsidR="00FE7B64" w:rsidRDefault="00C96544">
      <w:pPr>
        <w:tabs>
          <w:tab w:val="left" w:pos="720"/>
          <w:tab w:val="left" w:pos="7171"/>
        </w:tabs>
        <w:jc w:val="both"/>
        <w:rPr>
          <w:sz w:val="22"/>
          <w:szCs w:val="22"/>
        </w:rPr>
      </w:pPr>
      <w:r>
        <w:rPr>
          <w:sz w:val="22"/>
          <w:szCs w:val="22"/>
        </w:rPr>
        <w:tab/>
      </w:r>
      <w:r>
        <w:rPr>
          <w:sz w:val="22"/>
          <w:szCs w:val="22"/>
        </w:rPr>
        <w:tab/>
        <w:t>Rwanda Food &amp; Drugs Authority</w:t>
      </w:r>
    </w:p>
    <w:p w14:paraId="00000183" w14:textId="77777777" w:rsidR="00FE7B64" w:rsidRDefault="00C96544">
      <w:pPr>
        <w:tabs>
          <w:tab w:val="left" w:pos="352"/>
          <w:tab w:val="left" w:pos="4621"/>
        </w:tabs>
        <w:jc w:val="both"/>
        <w:rPr>
          <w:sz w:val="22"/>
          <w:szCs w:val="22"/>
        </w:rPr>
      </w:pPr>
      <w:r>
        <w:rPr>
          <w:sz w:val="22"/>
          <w:szCs w:val="22"/>
        </w:rPr>
        <w:tab/>
      </w:r>
    </w:p>
    <w:p w14:paraId="00000184" w14:textId="77777777" w:rsidR="00FE7B64" w:rsidRDefault="00FE7B64">
      <w:pPr>
        <w:jc w:val="both"/>
        <w:rPr>
          <w:sz w:val="22"/>
          <w:szCs w:val="22"/>
        </w:rPr>
      </w:pPr>
    </w:p>
    <w:p w14:paraId="00000185" w14:textId="77777777" w:rsidR="00FE7B64" w:rsidRDefault="00FE7B64">
      <w:pPr>
        <w:jc w:val="both"/>
        <w:rPr>
          <w:sz w:val="22"/>
          <w:szCs w:val="22"/>
        </w:rPr>
      </w:pPr>
    </w:p>
    <w:p w14:paraId="00000186" w14:textId="77777777" w:rsidR="00FE7B64" w:rsidRDefault="00FE7B64">
      <w:pPr>
        <w:jc w:val="both"/>
        <w:rPr>
          <w:sz w:val="22"/>
          <w:szCs w:val="22"/>
        </w:rPr>
      </w:pPr>
    </w:p>
    <w:p w14:paraId="00000187" w14:textId="77777777" w:rsidR="00FE7B64" w:rsidRDefault="00FE7B64">
      <w:pPr>
        <w:jc w:val="both"/>
        <w:rPr>
          <w:sz w:val="22"/>
          <w:szCs w:val="22"/>
        </w:rPr>
      </w:pPr>
    </w:p>
    <w:p w14:paraId="00000188" w14:textId="77777777" w:rsidR="00FE7B64" w:rsidRDefault="00FE7B64">
      <w:pPr>
        <w:jc w:val="both"/>
        <w:rPr>
          <w:sz w:val="22"/>
          <w:szCs w:val="22"/>
        </w:rPr>
      </w:pPr>
    </w:p>
    <w:p w14:paraId="00000189" w14:textId="77777777" w:rsidR="00FE7B64" w:rsidRDefault="00FE7B64">
      <w:pPr>
        <w:jc w:val="both"/>
        <w:rPr>
          <w:sz w:val="22"/>
          <w:szCs w:val="22"/>
        </w:rPr>
      </w:pPr>
    </w:p>
    <w:p w14:paraId="0000018A" w14:textId="77777777" w:rsidR="00FE7B64" w:rsidRDefault="00FE7B64">
      <w:pPr>
        <w:jc w:val="both"/>
        <w:rPr>
          <w:sz w:val="22"/>
          <w:szCs w:val="22"/>
        </w:rPr>
      </w:pPr>
    </w:p>
    <w:p w14:paraId="0000018B" w14:textId="77777777" w:rsidR="00FE7B64" w:rsidRDefault="00C96544">
      <w:pPr>
        <w:jc w:val="both"/>
        <w:rPr>
          <w:sz w:val="22"/>
          <w:szCs w:val="22"/>
        </w:rPr>
      </w:pPr>
      <w:r>
        <w:rPr>
          <w:noProof/>
        </w:rPr>
        <w:drawing>
          <wp:anchor distT="0" distB="0" distL="0" distR="0" simplePos="0" relativeHeight="251666432" behindDoc="1" locked="0" layoutInCell="1" hidden="0" allowOverlap="1" wp14:anchorId="2B5E9A64" wp14:editId="6755B967">
            <wp:simplePos x="0" y="0"/>
            <wp:positionH relativeFrom="column">
              <wp:posOffset>-411479</wp:posOffset>
            </wp:positionH>
            <wp:positionV relativeFrom="paragraph">
              <wp:posOffset>717187</wp:posOffset>
            </wp:positionV>
            <wp:extent cx="6903720" cy="5481320"/>
            <wp:effectExtent l="0" t="0" r="0" b="0"/>
            <wp:wrapNone/>
            <wp:docPr id="377"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8"/>
                    <a:srcRect/>
                    <a:stretch>
                      <a:fillRect/>
                    </a:stretch>
                  </pic:blipFill>
                  <pic:spPr>
                    <a:xfrm>
                      <a:off x="0" y="0"/>
                      <a:ext cx="6903720" cy="5481320"/>
                    </a:xfrm>
                    <a:prstGeom prst="rect">
                      <a:avLst/>
                    </a:prstGeom>
                    <a:ln/>
                  </pic:spPr>
                </pic:pic>
              </a:graphicData>
            </a:graphic>
          </wp:anchor>
        </w:drawing>
      </w:r>
      <w:r>
        <w:rPr>
          <w:noProof/>
        </w:rPr>
        <mc:AlternateContent>
          <mc:Choice Requires="wps">
            <w:drawing>
              <wp:anchor distT="0" distB="0" distL="114300" distR="114300" simplePos="0" relativeHeight="251667456" behindDoc="0" locked="0" layoutInCell="1" hidden="0" allowOverlap="1" wp14:anchorId="5EB6A4C5" wp14:editId="1FDBF92D">
                <wp:simplePos x="0" y="0"/>
                <wp:positionH relativeFrom="column">
                  <wp:posOffset>5334000</wp:posOffset>
                </wp:positionH>
                <wp:positionV relativeFrom="paragraph">
                  <wp:posOffset>76200</wp:posOffset>
                </wp:positionV>
                <wp:extent cx="1674495" cy="1579245"/>
                <wp:effectExtent l="0" t="0" r="0" b="0"/>
                <wp:wrapNone/>
                <wp:docPr id="472325236" name="Freeform: Shape 472325236"/>
                <wp:cNvGraphicFramePr/>
                <a:graphic xmlns:a="http://schemas.openxmlformats.org/drawingml/2006/main">
                  <a:graphicData uri="http://schemas.microsoft.com/office/word/2010/wordprocessingShape">
                    <wps:wsp>
                      <wps:cNvSpPr/>
                      <wps:spPr>
                        <a:xfrm>
                          <a:off x="4513515" y="2995140"/>
                          <a:ext cx="1664970" cy="1569720"/>
                        </a:xfrm>
                        <a:custGeom>
                          <a:avLst/>
                          <a:gdLst/>
                          <a:ahLst/>
                          <a:cxnLst/>
                          <a:rect l="l" t="t" r="r" b="b"/>
                          <a:pathLst>
                            <a:path w="1664970" h="1569720" extrusionOk="0">
                              <a:moveTo>
                                <a:pt x="0" y="0"/>
                              </a:moveTo>
                              <a:lnTo>
                                <a:pt x="0" y="1569720"/>
                              </a:lnTo>
                              <a:lnTo>
                                <a:pt x="1664970" y="1569720"/>
                              </a:lnTo>
                              <a:lnTo>
                                <a:pt x="1664970" y="0"/>
                              </a:lnTo>
                              <a:close/>
                            </a:path>
                          </a:pathLst>
                        </a:custGeom>
                        <a:noFill/>
                        <a:ln w="9525" cap="flat" cmpd="sng">
                          <a:solidFill>
                            <a:srgbClr val="FFFFFF"/>
                          </a:solidFill>
                          <a:prstDash val="solid"/>
                          <a:miter lim="8000"/>
                          <a:headEnd type="none" w="sm" len="sm"/>
                          <a:tailEnd type="none" w="sm" len="sm"/>
                        </a:ln>
                      </wps:spPr>
                      <wps:txbx>
                        <w:txbxContent>
                          <w:p w14:paraId="4E783D29" w14:textId="77777777" w:rsidR="00FE7B64" w:rsidRDefault="00FE7B64">
                            <w:pPr>
                              <w:jc w:val="center"/>
                              <w:textDirection w:val="btLr"/>
                            </w:pPr>
                          </w:p>
                        </w:txbxContent>
                      </wps:txbx>
                      <wps:bodyPr spcFirstLastPara="1" wrap="square" lIns="114300" tIns="0" rIns="114300" bIns="0" anchor="ctr" anchorCtr="0">
                        <a:noAutofit/>
                      </wps:bodyPr>
                    </wps:wsp>
                  </a:graphicData>
                </a:graphic>
              </wp:anchor>
            </w:drawing>
          </mc:Choice>
          <mc:Fallback>
            <w:pict>
              <v:shape w14:anchorId="5EB6A4C5" id="Freeform: Shape 472325236" o:spid="_x0000_s1029" style="position:absolute;left:0;text-align:left;margin-left:420pt;margin-top:6pt;width:131.85pt;height:124.35pt;z-index:251667456;visibility:visible;mso-wrap-style:square;mso-wrap-distance-left:9pt;mso-wrap-distance-top:0;mso-wrap-distance-right:9pt;mso-wrap-distance-bottom:0;mso-position-horizontal:absolute;mso-position-horizontal-relative:text;mso-position-vertical:absolute;mso-position-vertical-relative:text;v-text-anchor:middle" coordsize="1664970,156972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" adj="-11796480,,5400" path="m,l,1569720r1664970,l1664970,,,xe" filled="f" strokecolor="white">
                <v:stroke startarrowwidth="narrow" startarrowlength="short" endarrowwidth="narrow" endarrowlength="short" miterlimit="5243f" joinstyle="miter"/>
                <v:formulas/>
                <v:path arrowok="t" o:extrusionok="f" o:connecttype="custom" textboxrect="0,0,1664970,1569720"/>
                <v:textbox inset="9pt,0,9pt,0">
                  <w:txbxContent>
                    <w:p w14:paraId="4E783D29" w14:textId="77777777" w:rsidR="00FE7B64" w:rsidRDefault="00FE7B64">
                      <w:pPr>
                        <w:jc w:val="center"/>
                        <w:textDirection w:val="btLr"/>
                      </w:pPr>
                    </w:p>
                  </w:txbxContent>
                </v:textbox>
              </v:shape>
            </w:pict>
          </mc:Fallback>
        </mc:AlternateContent>
      </w:r>
    </w:p>
    <w:p w14:paraId="0000018C" w14:textId="77777777" w:rsidR="00FE7B64" w:rsidRDefault="00FE7B64">
      <w:pPr>
        <w:jc w:val="both"/>
        <w:rPr>
          <w:sz w:val="22"/>
          <w:szCs w:val="22"/>
        </w:rPr>
      </w:pPr>
    </w:p>
    <w:p w14:paraId="0000018D" w14:textId="77777777" w:rsidR="00FE7B64" w:rsidRDefault="00FE7B64">
      <w:pPr>
        <w:jc w:val="both"/>
        <w:rPr>
          <w:sz w:val="22"/>
          <w:szCs w:val="22"/>
        </w:rPr>
      </w:pPr>
    </w:p>
    <w:p w14:paraId="0000018E" w14:textId="77777777" w:rsidR="00FE7B64" w:rsidRDefault="00FE7B64">
      <w:pPr>
        <w:jc w:val="both"/>
        <w:rPr>
          <w:sz w:val="22"/>
          <w:szCs w:val="22"/>
        </w:rPr>
      </w:pPr>
    </w:p>
    <w:p w14:paraId="0000018F" w14:textId="77777777" w:rsidR="00FE7B64" w:rsidRDefault="00FE7B64">
      <w:pPr>
        <w:jc w:val="both"/>
        <w:rPr>
          <w:sz w:val="22"/>
          <w:szCs w:val="22"/>
        </w:rPr>
      </w:pPr>
    </w:p>
    <w:p w14:paraId="00000190" w14:textId="77777777" w:rsidR="00FE7B64" w:rsidRDefault="00FE7B64">
      <w:pPr>
        <w:jc w:val="both"/>
        <w:rPr>
          <w:sz w:val="22"/>
          <w:szCs w:val="22"/>
        </w:rPr>
      </w:pPr>
    </w:p>
    <w:p w14:paraId="00000191" w14:textId="77777777" w:rsidR="00FE7B64" w:rsidRDefault="00C96544">
      <w:pPr>
        <w:jc w:val="both"/>
        <w:rPr>
          <w:color w:val="0000FF"/>
          <w:sz w:val="22"/>
          <w:szCs w:val="22"/>
          <w:u w:val="single"/>
        </w:rPr>
      </w:pPr>
      <w:r>
        <w:rPr>
          <w:sz w:val="22"/>
          <w:szCs w:val="22"/>
        </w:rPr>
        <w:br/>
      </w:r>
    </w:p>
    <w:p w14:paraId="00000192" w14:textId="77777777" w:rsidR="00FE7B64" w:rsidRDefault="00FE7B64">
      <w:pPr>
        <w:jc w:val="both"/>
        <w:rPr>
          <w:sz w:val="22"/>
          <w:szCs w:val="22"/>
        </w:rPr>
      </w:pPr>
    </w:p>
    <w:p w14:paraId="00000193" w14:textId="77777777" w:rsidR="00FE7B64" w:rsidRDefault="00FE7B64">
      <w:pPr>
        <w:jc w:val="both"/>
        <w:rPr>
          <w:sz w:val="22"/>
          <w:szCs w:val="22"/>
        </w:rPr>
      </w:pPr>
    </w:p>
    <w:p w14:paraId="00000194" w14:textId="77777777" w:rsidR="00FE7B64" w:rsidRDefault="00C96544">
      <w:pPr>
        <w:jc w:val="both"/>
        <w:rPr>
          <w:sz w:val="22"/>
          <w:szCs w:val="22"/>
        </w:rPr>
      </w:pPr>
      <w:r>
        <w:rPr>
          <w:sz w:val="22"/>
          <w:szCs w:val="22"/>
        </w:rPr>
        <w:tab/>
        <w:t xml:space="preserve">                                               </w:t>
      </w:r>
      <w:r>
        <w:rPr>
          <w:sz w:val="22"/>
          <w:szCs w:val="22"/>
        </w:rPr>
        <w:tab/>
      </w:r>
      <w:r>
        <w:rPr>
          <w:sz w:val="22"/>
          <w:szCs w:val="22"/>
        </w:rPr>
        <w:tab/>
      </w:r>
      <w:r>
        <w:rPr>
          <w:sz w:val="22"/>
          <w:szCs w:val="22"/>
        </w:rPr>
        <w:tab/>
      </w:r>
      <w:r>
        <w:rPr>
          <w:sz w:val="22"/>
          <w:szCs w:val="22"/>
        </w:rPr>
        <w:tab/>
      </w:r>
      <w:r>
        <w:rPr>
          <w:sz w:val="22"/>
          <w:szCs w:val="22"/>
        </w:rPr>
        <w:tab/>
      </w:r>
    </w:p>
    <w:p w14:paraId="00000195" w14:textId="77777777" w:rsidR="00FE7B64" w:rsidRDefault="00FE7B64">
      <w:pPr>
        <w:jc w:val="both"/>
        <w:rPr>
          <w:sz w:val="22"/>
          <w:szCs w:val="22"/>
        </w:rPr>
      </w:pPr>
    </w:p>
    <w:sectPr w:rsidR="00FE7B64">
      <w:headerReference w:type="even" r:id="rId72"/>
      <w:headerReference w:type="default" r:id="rId73"/>
      <w:footerReference w:type="even" r:id="rId74"/>
      <w:footerReference w:type="default" r:id="rId75"/>
      <w:headerReference w:type="first" r:id="rId76"/>
      <w:pgSz w:w="12240" w:h="15840"/>
      <w:pgMar w:top="720" w:right="720" w:bottom="1080" w:left="648" w:header="706" w:footer="432" w:gutter="0"/>
      <w:pgNumType w:start="1"/>
      <w:cols w:space="720"/>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pacifique ndayishimiye" w:date="2024-01-26T08:23:00Z" w:initials="">
    <w:p w14:paraId="0000019E" w14:textId="77777777" w:rsidR="00FE7B64" w:rsidRDefault="00C96544">
      <w:pPr>
        <w:widowControl w:val="0"/>
        <w:pBdr>
          <w:top w:val="nil"/>
          <w:left w:val="nil"/>
          <w:bottom w:val="nil"/>
          <w:right w:val="nil"/>
          <w:between w:val="nil"/>
        </w:pBdr>
        <w:spacing w:line="240" w:lineRule="auto"/>
        <w:rPr>
          <w:rFonts w:ascii="Arial" w:eastAsia="Arial" w:hAnsi="Arial" w:cs="Arial"/>
          <w:color w:val="000000"/>
          <w:sz w:val="22"/>
          <w:szCs w:val="22"/>
        </w:rPr>
      </w:pPr>
      <w:r>
        <w:rPr>
          <w:rFonts w:ascii="Arial" w:eastAsia="Arial" w:hAnsi="Arial" w:cs="Arial"/>
          <w:color w:val="000000"/>
          <w:sz w:val="22"/>
          <w:szCs w:val="22"/>
        </w:rPr>
        <w:t>are we going to have the a separate user manual for the management of database and register. Since once the site is compliant, it should directly go to the register and once an application is received, it should also appear in the database. I think we need few sentences on this as well. This will avoid to have a separate document for databases.</w:t>
      </w:r>
    </w:p>
  </w:comment>
  <w:comment w:id="1" w:author="hiiram wachira" w:date="2024-02-07T12:25:00Z" w:initials="hw">
    <w:p w14:paraId="09ADACBE" w14:textId="77777777" w:rsidR="007A5A17" w:rsidRDefault="007A5A17" w:rsidP="007A5A17">
      <w:pPr>
        <w:pStyle w:val="CommentText"/>
      </w:pPr>
      <w:r>
        <w:rPr>
          <w:rStyle w:val="CommentReference"/>
        </w:rPr>
        <w:annotationRef/>
      </w:r>
      <w:r>
        <w:t>Added a new section of the management of the GMP Database and register</w:t>
      </w:r>
    </w:p>
  </w:comment>
  <w:comment w:id="3" w:author="pacifique ndayishimiye" w:date="2024-01-26T08:03:00Z" w:initials="">
    <w:p w14:paraId="0000019F" w14:textId="18CB52F7" w:rsidR="00FE7B64" w:rsidRDefault="00C96544">
      <w:pPr>
        <w:widowControl w:val="0"/>
        <w:pBdr>
          <w:top w:val="nil"/>
          <w:left w:val="nil"/>
          <w:bottom w:val="nil"/>
          <w:right w:val="nil"/>
          <w:between w:val="nil"/>
        </w:pBdr>
        <w:spacing w:line="240" w:lineRule="auto"/>
        <w:rPr>
          <w:rFonts w:ascii="Arial" w:eastAsia="Arial" w:hAnsi="Arial" w:cs="Arial"/>
          <w:color w:val="000000"/>
          <w:sz w:val="22"/>
          <w:szCs w:val="22"/>
        </w:rPr>
      </w:pPr>
      <w:r>
        <w:rPr>
          <w:rFonts w:ascii="Arial" w:eastAsia="Arial" w:hAnsi="Arial" w:cs="Arial"/>
          <w:color w:val="000000"/>
          <w:sz w:val="22"/>
          <w:szCs w:val="22"/>
        </w:rPr>
        <w:t>Creating a new account for a new staff is missing as well.</w:t>
      </w:r>
    </w:p>
  </w:comment>
  <w:comment w:id="4" w:author="hiiram wachira" w:date="2024-02-07T12:25:00Z" w:initials="hw">
    <w:p w14:paraId="1E3B2372" w14:textId="77777777" w:rsidR="007A5A17" w:rsidRDefault="007A5A17" w:rsidP="007A5A17">
      <w:pPr>
        <w:pStyle w:val="CommentText"/>
      </w:pPr>
      <w:r>
        <w:rPr>
          <w:rStyle w:val="CommentReference"/>
        </w:rPr>
        <w:annotationRef/>
      </w:r>
      <w:r>
        <w:t xml:space="preserve">Sure but creation of New Account is Done by the ICT team </w:t>
      </w:r>
    </w:p>
  </w:comment>
  <w:comment w:id="5" w:author="hiiram wachira" w:date="2024-02-07T12:53:00Z" w:initials="hw">
    <w:p w14:paraId="5507701B" w14:textId="77777777" w:rsidR="005E117B" w:rsidRDefault="005E117B" w:rsidP="005E117B">
      <w:pPr>
        <w:pStyle w:val="CommentText"/>
      </w:pPr>
      <w:r>
        <w:rPr>
          <w:rStyle w:val="CommentReference"/>
        </w:rPr>
        <w:annotationRef/>
      </w:r>
      <w:r>
        <w:t>Added</w:t>
      </w:r>
    </w:p>
  </w:comment>
  <w:comment w:id="33" w:author="pacifique ndayishimiye" w:date="2024-01-26T08:14:00Z" w:initials="">
    <w:p w14:paraId="000001A0" w14:textId="6D9D79DA" w:rsidR="00FE7B64" w:rsidRDefault="00C96544">
      <w:pPr>
        <w:widowControl w:val="0"/>
        <w:pBdr>
          <w:top w:val="nil"/>
          <w:left w:val="nil"/>
          <w:bottom w:val="nil"/>
          <w:right w:val="nil"/>
          <w:between w:val="nil"/>
        </w:pBdr>
        <w:spacing w:line="240" w:lineRule="auto"/>
        <w:rPr>
          <w:rFonts w:ascii="Arial" w:eastAsia="Arial" w:hAnsi="Arial" w:cs="Arial"/>
          <w:color w:val="000000"/>
          <w:sz w:val="22"/>
          <w:szCs w:val="22"/>
        </w:rPr>
      </w:pPr>
      <w:r>
        <w:rPr>
          <w:rFonts w:ascii="Arial" w:eastAsia="Arial" w:hAnsi="Arial" w:cs="Arial"/>
          <w:color w:val="000000"/>
          <w:sz w:val="22"/>
          <w:szCs w:val="22"/>
        </w:rPr>
        <w:t>Is the certificate number going to be automatically generated or? I suggest that it become automatically generated</w:t>
      </w:r>
    </w:p>
  </w:comment>
  <w:comment w:id="34" w:author="hiiram wachira" w:date="2024-02-07T12:28:00Z" w:initials="hw">
    <w:p w14:paraId="4988C017" w14:textId="77777777" w:rsidR="0077758F" w:rsidRDefault="0077758F" w:rsidP="0077758F">
      <w:pPr>
        <w:pStyle w:val="CommentText"/>
      </w:pPr>
      <w:r>
        <w:rPr>
          <w:rStyle w:val="CommentReference"/>
        </w:rPr>
        <w:annotationRef/>
      </w:r>
      <w:r>
        <w:t xml:space="preserve">Yes, this is generated automatically generated </w:t>
      </w:r>
    </w:p>
  </w:comment>
  <w:comment w:id="36" w:author="pacifique ndayishimiye" w:date="2024-01-26T08:20:00Z" w:initials="">
    <w:p w14:paraId="0000019C" w14:textId="0B968646" w:rsidR="00FE7B64" w:rsidRDefault="00C96544">
      <w:pPr>
        <w:widowControl w:val="0"/>
        <w:pBdr>
          <w:top w:val="nil"/>
          <w:left w:val="nil"/>
          <w:bottom w:val="nil"/>
          <w:right w:val="nil"/>
          <w:between w:val="nil"/>
        </w:pBdr>
        <w:spacing w:line="240" w:lineRule="auto"/>
        <w:rPr>
          <w:rFonts w:ascii="Arial" w:eastAsia="Arial" w:hAnsi="Arial" w:cs="Arial"/>
          <w:color w:val="000000"/>
          <w:sz w:val="22"/>
          <w:szCs w:val="22"/>
        </w:rPr>
      </w:pPr>
      <w:r>
        <w:rPr>
          <w:rFonts w:ascii="Arial" w:eastAsia="Arial" w:hAnsi="Arial" w:cs="Arial"/>
          <w:color w:val="000000"/>
          <w:sz w:val="22"/>
          <w:szCs w:val="22"/>
        </w:rPr>
        <w:t xml:space="preserve">We can add few lines to guide DG who will be signing the certificates. Is the update of signatory automatic, or does he need to click somewhere, its necessary to add few lines on how the certificate is going to be sent to the applicant. Is DG the one to send it after clicking somewhere? or it needs to go to the front office to be sent to the applicant and proceed with archival process. We need to add that option, because that is the process, once the certificate is signed, it is sent to the front office to </w:t>
      </w:r>
      <w:r>
        <w:rPr>
          <w:rFonts w:ascii="Arial" w:eastAsia="Arial" w:hAnsi="Arial" w:cs="Arial"/>
          <w:color w:val="000000"/>
          <w:sz w:val="22"/>
          <w:szCs w:val="22"/>
        </w:rPr>
        <w:t>be submitted to the applicant.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000019E" w15:done="0"/>
  <w15:commentEx w15:paraId="09ADACBE" w15:paraIdParent="0000019E" w15:done="0"/>
  <w15:commentEx w15:paraId="0000019F" w15:done="0"/>
  <w15:commentEx w15:paraId="1E3B2372" w15:paraIdParent="0000019F" w15:done="0"/>
  <w15:commentEx w15:paraId="5507701B" w15:paraIdParent="0000019F" w15:done="0"/>
  <w15:commentEx w15:paraId="000001A0" w15:done="0"/>
  <w15:commentEx w15:paraId="4988C017" w15:paraIdParent="000001A0" w15:done="0"/>
  <w15:commentEx w15:paraId="0000019C"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5A09336C" w16cex:dateUtc="2024-02-07T09:25:00Z"/>
  <w16cex:commentExtensible w16cex:durableId="02258744" w16cex:dateUtc="2024-02-07T09:25:00Z"/>
  <w16cex:commentExtensible w16cex:durableId="7E4B4670" w16cex:dateUtc="2024-02-07T09:53:00Z"/>
  <w16cex:commentExtensible w16cex:durableId="10B80539" w16cex:dateUtc="2024-02-07T09:2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000019E" w16cid:durableId="11164CCC"/>
  <w16cid:commentId w16cid:paraId="09ADACBE" w16cid:durableId="5A09336C"/>
  <w16cid:commentId w16cid:paraId="0000019F" w16cid:durableId="5C30E644"/>
  <w16cid:commentId w16cid:paraId="1E3B2372" w16cid:durableId="02258744"/>
  <w16cid:commentId w16cid:paraId="5507701B" w16cid:durableId="7E4B4670"/>
  <w16cid:commentId w16cid:paraId="000001A0" w16cid:durableId="1B8A4F8A"/>
  <w16cid:commentId w16cid:paraId="4988C017" w16cid:durableId="10B80539"/>
  <w16cid:commentId w16cid:paraId="0000019C" w16cid:durableId="2D8D451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514A4B9" w14:textId="77777777" w:rsidR="00C96544" w:rsidRDefault="00C96544">
      <w:pPr>
        <w:spacing w:line="240" w:lineRule="auto"/>
      </w:pPr>
      <w:r>
        <w:separator/>
      </w:r>
    </w:p>
  </w:endnote>
  <w:endnote w:type="continuationSeparator" w:id="0">
    <w:p w14:paraId="46F79FCB" w14:textId="77777777" w:rsidR="00C96544" w:rsidRDefault="00C9654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charset w:val="00"/>
    <w:family w:val="auto"/>
    <w:pitch w:val="default"/>
  </w:font>
  <w:font w:name="Courier New">
    <w:panose1 w:val="02070309020205020404"/>
    <w:charset w:val="00"/>
    <w:family w:val="modern"/>
    <w:pitch w:val="fixed"/>
    <w:sig w:usb0="E0002EFF" w:usb1="C0007843"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Black">
    <w:panose1 w:val="020B0A04020102020204"/>
    <w:charset w:val="00"/>
    <w:family w:val="swiss"/>
    <w:pitch w:val="variable"/>
    <w:sig w:usb0="A00002AF" w:usb1="400078FB" w:usb2="00000000" w:usb3="00000000" w:csb0="0000009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199" w14:textId="77777777" w:rsidR="00FE7B64" w:rsidRDefault="00C96544">
    <w:pPr>
      <w:pBdr>
        <w:top w:val="nil"/>
        <w:left w:val="nil"/>
        <w:bottom w:val="nil"/>
        <w:right w:val="nil"/>
        <w:between w:val="nil"/>
      </w:pBdr>
      <w:tabs>
        <w:tab w:val="center" w:pos="4680"/>
        <w:tab w:val="right" w:pos="9360"/>
      </w:tabs>
      <w:jc w:val="right"/>
      <w:rPr>
        <w:rFonts w:ascii="Arial Black" w:eastAsia="Arial Black" w:hAnsi="Arial Black" w:cs="Arial Black"/>
        <w:b/>
        <w:color w:val="A6A6A6"/>
        <w:sz w:val="20"/>
        <w:szCs w:val="20"/>
      </w:rPr>
    </w:pPr>
    <w:r>
      <w:rPr>
        <w:rFonts w:ascii="Arial Black" w:eastAsia="Arial Black" w:hAnsi="Arial Black" w:cs="Arial Black"/>
        <w:b/>
        <w:color w:val="A6A6A6"/>
        <w:sz w:val="20"/>
        <w:szCs w:val="20"/>
      </w:rPr>
      <w:fldChar w:fldCharType="begin"/>
    </w:r>
    <w:r>
      <w:rPr>
        <w:rFonts w:ascii="Arial Black" w:eastAsia="Arial Black" w:hAnsi="Arial Black" w:cs="Arial Black"/>
        <w:b/>
        <w:color w:val="A6A6A6"/>
        <w:sz w:val="20"/>
        <w:szCs w:val="20"/>
      </w:rPr>
      <w:instrText>PAGE</w:instrText>
    </w:r>
    <w:r>
      <w:rPr>
        <w:rFonts w:ascii="Arial Black" w:eastAsia="Arial Black" w:hAnsi="Arial Black" w:cs="Arial Black"/>
        <w:b/>
        <w:color w:val="A6A6A6"/>
        <w:sz w:val="20"/>
        <w:szCs w:val="20"/>
      </w:rPr>
      <w:fldChar w:fldCharType="separate"/>
    </w:r>
    <w:r>
      <w:rPr>
        <w:rFonts w:ascii="Arial Black" w:eastAsia="Arial Black" w:hAnsi="Arial Black" w:cs="Arial Black"/>
        <w:b/>
        <w:color w:val="A6A6A6"/>
        <w:sz w:val="20"/>
        <w:szCs w:val="20"/>
      </w:rPr>
      <w:fldChar w:fldCharType="end"/>
    </w:r>
  </w:p>
  <w:p w14:paraId="0000019A" w14:textId="77777777" w:rsidR="00FE7B64" w:rsidRDefault="00FE7B64">
    <w:pPr>
      <w:pBdr>
        <w:top w:val="nil"/>
        <w:left w:val="nil"/>
        <w:bottom w:val="nil"/>
        <w:right w:val="nil"/>
        <w:between w:val="nil"/>
      </w:pBdr>
      <w:tabs>
        <w:tab w:val="center" w:pos="4680"/>
        <w:tab w:val="right" w:pos="9360"/>
      </w:tabs>
      <w:ind w:right="360"/>
      <w:rPr>
        <w:rFonts w:ascii="Arial Black" w:eastAsia="Arial Black" w:hAnsi="Arial Black" w:cs="Arial Black"/>
        <w:b/>
        <w:color w:val="A6A6A6"/>
        <w:sz w:val="20"/>
        <w:szCs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19B" w14:textId="77777777" w:rsidR="00FE7B64" w:rsidRDefault="00C96544">
    <w:pPr>
      <w:pBdr>
        <w:top w:val="nil"/>
        <w:left w:val="nil"/>
        <w:bottom w:val="nil"/>
        <w:right w:val="nil"/>
        <w:between w:val="nil"/>
      </w:pBdr>
      <w:tabs>
        <w:tab w:val="center" w:pos="4680"/>
        <w:tab w:val="right" w:pos="9360"/>
      </w:tabs>
      <w:rPr>
        <w:rFonts w:ascii="Arial Black" w:eastAsia="Arial Black" w:hAnsi="Arial Black" w:cs="Arial Black"/>
        <w:b/>
        <w:color w:val="A6A6A6"/>
        <w:sz w:val="20"/>
        <w:szCs w:val="20"/>
      </w:rPr>
    </w:pPr>
    <w:r>
      <w:rPr>
        <w:noProof/>
      </w:rPr>
      <mc:AlternateContent>
        <mc:Choice Requires="wpg">
          <w:drawing>
            <wp:anchor distT="0" distB="0" distL="114300" distR="114300" simplePos="0" relativeHeight="251656192" behindDoc="0" locked="0" layoutInCell="1" hidden="0" allowOverlap="1" wp14:anchorId="54F3047E" wp14:editId="0A004B1D">
              <wp:simplePos x="0" y="0"/>
              <wp:positionH relativeFrom="column">
                <wp:posOffset>431800</wp:posOffset>
              </wp:positionH>
              <wp:positionV relativeFrom="paragraph">
                <wp:posOffset>0</wp:posOffset>
              </wp:positionV>
              <wp:extent cx="6172200" cy="369570"/>
              <wp:effectExtent l="0" t="0" r="0" b="0"/>
              <wp:wrapNone/>
              <wp:docPr id="354" name="Group 354"/>
              <wp:cNvGraphicFramePr/>
              <a:graphic xmlns:a="http://schemas.openxmlformats.org/drawingml/2006/main">
                <a:graphicData uri="http://schemas.microsoft.com/office/word/2010/wordprocessingGroup">
                  <wpg:wgp>
                    <wpg:cNvGrpSpPr/>
                    <wpg:grpSpPr>
                      <a:xfrm>
                        <a:off x="0" y="0"/>
                        <a:ext cx="6172200" cy="369570"/>
                        <a:chOff x="12983780" y="3595215"/>
                        <a:chExt cx="6172200" cy="369569"/>
                      </a:xfrm>
                    </wpg:grpSpPr>
                    <wpg:grpSp>
                      <wpg:cNvPr id="1976474884" name="Group 1976474884"/>
                      <wpg:cNvGrpSpPr/>
                      <wpg:grpSpPr>
                        <a:xfrm>
                          <a:off x="12983780" y="3595215"/>
                          <a:ext cx="6172200" cy="369569"/>
                          <a:chOff x="0" y="0"/>
                          <a:chExt cx="6172200" cy="369569"/>
                        </a:xfrm>
                      </wpg:grpSpPr>
                      <wps:wsp>
                        <wps:cNvPr id="859529009" name="Rectangle 859529009"/>
                        <wps:cNvSpPr/>
                        <wps:spPr>
                          <a:xfrm>
                            <a:off x="0" y="0"/>
                            <a:ext cx="6172200" cy="369550"/>
                          </a:xfrm>
                          <a:prstGeom prst="rect">
                            <a:avLst/>
                          </a:prstGeom>
                          <a:noFill/>
                          <a:ln>
                            <a:noFill/>
                          </a:ln>
                        </wps:spPr>
                        <wps:txbx>
                          <w:txbxContent>
                            <w:p w14:paraId="79714BE7" w14:textId="77777777" w:rsidR="00FE7B64" w:rsidRDefault="00FE7B64">
                              <w:pPr>
                                <w:spacing w:line="240" w:lineRule="auto"/>
                                <w:textDirection w:val="btLr"/>
                              </w:pPr>
                            </w:p>
                          </w:txbxContent>
                        </wps:txbx>
                        <wps:bodyPr spcFirstLastPara="1" wrap="square" lIns="91425" tIns="91425" rIns="91425" bIns="91425" anchor="ctr" anchorCtr="0">
                          <a:noAutofit/>
                        </wps:bodyPr>
                      </wps:wsp>
                      <wps:wsp>
                        <wps:cNvPr id="714788377" name="Rectangle 714788377"/>
                        <wps:cNvSpPr/>
                        <wps:spPr>
                          <a:xfrm>
                            <a:off x="228600" y="0"/>
                            <a:ext cx="5943600" cy="274277"/>
                          </a:xfrm>
                          <a:prstGeom prst="rect">
                            <a:avLst/>
                          </a:prstGeom>
                          <a:solidFill>
                            <a:srgbClr val="FFFFFF"/>
                          </a:solidFill>
                          <a:ln>
                            <a:noFill/>
                          </a:ln>
                        </wps:spPr>
                        <wps:txbx>
                          <w:txbxContent>
                            <w:p w14:paraId="1B000906" w14:textId="77777777" w:rsidR="00FE7B64" w:rsidRDefault="00FE7B64">
                              <w:pPr>
                                <w:spacing w:line="240" w:lineRule="auto"/>
                                <w:textDirection w:val="btLr"/>
                              </w:pPr>
                            </w:p>
                          </w:txbxContent>
                        </wps:txbx>
                        <wps:bodyPr spcFirstLastPara="1" wrap="square" lIns="91425" tIns="91425" rIns="91425" bIns="91425" anchor="ctr" anchorCtr="0">
                          <a:noAutofit/>
                        </wps:bodyPr>
                      </wps:wsp>
                      <wps:wsp>
                        <wps:cNvPr id="1317105922" name="Freeform: Shape 1317105922"/>
                        <wps:cNvSpPr/>
                        <wps:spPr>
                          <a:xfrm>
                            <a:off x="0" y="9499"/>
                            <a:ext cx="5943600" cy="360070"/>
                          </a:xfrm>
                          <a:custGeom>
                            <a:avLst/>
                            <a:gdLst/>
                            <a:ahLst/>
                            <a:cxnLst/>
                            <a:rect l="l" t="t" r="r" b="b"/>
                            <a:pathLst>
                              <a:path w="5943600" h="360070" extrusionOk="0">
                                <a:moveTo>
                                  <a:pt x="0" y="0"/>
                                </a:moveTo>
                                <a:lnTo>
                                  <a:pt x="0" y="360070"/>
                                </a:lnTo>
                                <a:lnTo>
                                  <a:pt x="5943600" y="360070"/>
                                </a:lnTo>
                                <a:lnTo>
                                  <a:pt x="5943600" y="0"/>
                                </a:lnTo>
                                <a:close/>
                              </a:path>
                            </a:pathLst>
                          </a:custGeom>
                          <a:noFill/>
                          <a:ln>
                            <a:noFill/>
                          </a:ln>
                        </wps:spPr>
                        <wps:txbx>
                          <w:txbxContent>
                            <w:p w14:paraId="6D6EB15F" w14:textId="77777777" w:rsidR="00FE7B64" w:rsidRDefault="00C96544">
                              <w:pPr>
                                <w:jc w:val="right"/>
                                <w:textDirection w:val="btLr"/>
                              </w:pPr>
                              <w:r>
                                <w:rPr>
                                  <w:rFonts w:ascii="Arial Black" w:eastAsia="Arial Black" w:hAnsi="Arial Black" w:cs="Arial Black"/>
                                  <w:b/>
                                  <w:smallCaps/>
                                  <w:color w:val="123869"/>
                                  <w:sz w:val="20"/>
                                </w:rPr>
                                <w:t>RWANDA FDA</w:t>
                              </w:r>
                              <w:r>
                                <w:rPr>
                                  <w:rFonts w:ascii="Arial Black" w:eastAsia="Arial Black" w:hAnsi="Arial Black" w:cs="Arial Black"/>
                                  <w:b/>
                                  <w:smallCaps/>
                                  <w:color w:val="808080"/>
                                  <w:sz w:val="20"/>
                                </w:rPr>
                                <w:t> | </w:t>
                              </w:r>
                              <w:r>
                                <w:rPr>
                                  <w:rFonts w:ascii="Arial Black" w:eastAsia="Arial Black" w:hAnsi="Arial Black" w:cs="Arial Black"/>
                                  <w:b/>
                                  <w:color w:val="808080"/>
                                  <w:sz w:val="20"/>
                                </w:rPr>
                                <w:t>MIS</w:t>
                              </w:r>
                            </w:p>
                          </w:txbxContent>
                        </wps:txbx>
                        <wps:bodyPr spcFirstLastPara="1" wrap="square" lIns="88900" tIns="38100" rIns="88900" bIns="38100" anchor="t" anchorCtr="0">
                          <a:noAutofit/>
                        </wps:bodyPr>
                      </wps:wsp>
                    </wpg:grpSp>
                  </wpg:wgp>
                </a:graphicData>
              </a:graphic>
            </wp:anchor>
          </w:drawing>
        </mc:Choice>
        <mc:Fallback>
          <w:pict>
            <v:group w14:anchorId="54F3047E" id="Group 354" o:spid="_x0000_s1030" style="position:absolute;margin-left:34pt;margin-top:0;width:486pt;height:29.1pt;z-index:251656192" coordorigin="129837,35952" coordsize="61722,36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">
              <v:group id="Group 1976474884" o:spid="_x0000_s1031" style="position:absolute;left:129837;top:35952;width:61722;height:3695" coordsize="61722,3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">
                <v:rect id="Rectangle 859529009" o:spid="_x0000_s1032" style="position:absolute;width:61722;height:36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" filled="f" stroked="f">
                  <v:textbox inset="2.53958mm,2.53958mm,2.53958mm,2.53958mm">
                    <w:txbxContent>
                      <w:p w14:paraId="79714BE7" w14:textId="77777777" w:rsidR="00FE7B64" w:rsidRDefault="00FE7B64">
                        <w:pPr>
                          <w:spacing w:line="240" w:lineRule="auto"/>
                          <w:textDirection w:val="btLr"/>
                        </w:pPr>
                      </w:p>
                    </w:txbxContent>
                  </v:textbox>
                </v:rect>
                <v:rect id="Rectangle 714788377" o:spid="_x0000_s1033" style="position:absolute;left:2286;width:59436;height:27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" stroked="f">
                  <v:textbox inset="2.53958mm,2.53958mm,2.53958mm,2.53958mm">
                    <w:txbxContent>
                      <w:p w14:paraId="1B000906" w14:textId="77777777" w:rsidR="00FE7B64" w:rsidRDefault="00FE7B64">
                        <w:pPr>
                          <w:spacing w:line="240" w:lineRule="auto"/>
                          <w:textDirection w:val="btLr"/>
                        </w:pPr>
                      </w:p>
                    </w:txbxContent>
                  </v:textbox>
                </v:rect>
                <v:shape id="Freeform: Shape 1317105922" o:spid="_x0000_s1034" style="position:absolute;top:94;width:59436;height:3601;visibility:visible;mso-wrap-style:square;v-text-anchor:top" coordsize="5943600,36007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" adj="-11796480,,5400" path="m,l,360070r5943600,l5943600,,,xe" filled="f" stroked="f">
                  <v:stroke joinstyle="miter"/>
                  <v:formulas/>
                  <v:path arrowok="t" o:extrusionok="f" o:connecttype="custom" textboxrect="0,0,5943600,360070"/>
                  <v:textbox inset="7pt,3pt,7pt,3pt">
                    <w:txbxContent>
                      <w:p w14:paraId="6D6EB15F" w14:textId="77777777" w:rsidR="00FE7B64" w:rsidRDefault="00C96544">
                        <w:pPr>
                          <w:jc w:val="right"/>
                          <w:textDirection w:val="btLr"/>
                        </w:pPr>
                        <w:r>
                          <w:rPr>
                            <w:rFonts w:ascii="Arial Black" w:eastAsia="Arial Black" w:hAnsi="Arial Black" w:cs="Arial Black"/>
                            <w:b/>
                            <w:smallCaps/>
                            <w:color w:val="123869"/>
                            <w:sz w:val="20"/>
                          </w:rPr>
                          <w:t>RWANDA FDA</w:t>
                        </w:r>
                        <w:r>
                          <w:rPr>
                            <w:rFonts w:ascii="Arial Black" w:eastAsia="Arial Black" w:hAnsi="Arial Black" w:cs="Arial Black"/>
                            <w:b/>
                            <w:smallCaps/>
                            <w:color w:val="808080"/>
                            <w:sz w:val="20"/>
                          </w:rPr>
                          <w:t> | </w:t>
                        </w:r>
                        <w:r>
                          <w:rPr>
                            <w:rFonts w:ascii="Arial Black" w:eastAsia="Arial Black" w:hAnsi="Arial Black" w:cs="Arial Black"/>
                            <w:b/>
                            <w:color w:val="808080"/>
                            <w:sz w:val="20"/>
                          </w:rPr>
                          <w:t>MIS</w:t>
                        </w:r>
                      </w:p>
                    </w:txbxContent>
                  </v:textbox>
                </v:shape>
              </v:group>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267E989" w14:textId="77777777" w:rsidR="00C96544" w:rsidRDefault="00C96544">
      <w:pPr>
        <w:spacing w:line="240" w:lineRule="auto"/>
      </w:pPr>
      <w:r>
        <w:separator/>
      </w:r>
    </w:p>
  </w:footnote>
  <w:footnote w:type="continuationSeparator" w:id="0">
    <w:p w14:paraId="2B2B8030" w14:textId="77777777" w:rsidR="00C96544" w:rsidRDefault="00C9654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197" w14:textId="77777777" w:rsidR="00FE7B64" w:rsidRDefault="00C96544">
    <w:pPr>
      <w:pBdr>
        <w:top w:val="nil"/>
        <w:left w:val="nil"/>
        <w:bottom w:val="nil"/>
        <w:right w:val="nil"/>
        <w:between w:val="nil"/>
      </w:pBdr>
      <w:tabs>
        <w:tab w:val="center" w:pos="4680"/>
        <w:tab w:val="right" w:pos="9360"/>
      </w:tabs>
      <w:rPr>
        <w:color w:val="000000"/>
      </w:rPr>
    </w:pPr>
    <w:r>
      <w:rPr>
        <w:color w:val="000000"/>
      </w:rPr>
      <w:pict w14:anchorId="1422A1A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 o:spid="_x0000_s2049" type="#_x0000_t75" alt="" style="position:absolute;margin-left:0;margin-top:0;width:543.55pt;height:543.55pt;z-index:-251657216;mso-position-horizontal:center;mso-position-horizontal-relative:margin;mso-position-vertical:center;mso-position-vertical-relative:margin">
          <v:imagedata r:id="rId1" o:title="image3"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196" w14:textId="77777777" w:rsidR="00FE7B64" w:rsidRDefault="00C96544">
    <w:pPr>
      <w:pBdr>
        <w:top w:val="nil"/>
        <w:left w:val="nil"/>
        <w:bottom w:val="nil"/>
        <w:right w:val="nil"/>
        <w:between w:val="nil"/>
      </w:pBdr>
      <w:tabs>
        <w:tab w:val="center" w:pos="4680"/>
        <w:tab w:val="right" w:pos="9360"/>
      </w:tabs>
      <w:rPr>
        <w:color w:val="000000"/>
        <w:sz w:val="18"/>
        <w:szCs w:val="18"/>
      </w:rPr>
    </w:pPr>
    <w:r>
      <w:rPr>
        <w:smallCaps/>
        <w:color w:val="808080"/>
        <w:sz w:val="20"/>
        <w:szCs w:val="20"/>
      </w:rPr>
      <w:pict w14:anchorId="126EF71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 o:spid="_x0000_s2051" type="#_x0000_t75" alt="" style="position:absolute;margin-left:0;margin-top:0;width:543.55pt;height:543.55pt;z-index:-251659264;mso-position-horizontal:center;mso-position-horizontal-relative:margin;mso-position-vertical:center;mso-position-vertical-relative:margin">
          <v:imagedata r:id="rId1" o:title="image3" gain="19661f" blacklevel="22938f"/>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198" w14:textId="77777777" w:rsidR="00FE7B64" w:rsidRDefault="00C96544">
    <w:pPr>
      <w:pBdr>
        <w:top w:val="nil"/>
        <w:left w:val="nil"/>
        <w:bottom w:val="nil"/>
        <w:right w:val="nil"/>
        <w:between w:val="nil"/>
      </w:pBdr>
      <w:tabs>
        <w:tab w:val="center" w:pos="4680"/>
        <w:tab w:val="right" w:pos="9360"/>
      </w:tabs>
      <w:rPr>
        <w:color w:val="000000"/>
      </w:rPr>
    </w:pPr>
    <w:r>
      <w:rPr>
        <w:color w:val="000000"/>
      </w:rPr>
      <w:pict w14:anchorId="6639142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 o:spid="_x0000_s2050" type="#_x0000_t75" alt="" style="position:absolute;margin-left:0;margin-top:0;width:543.55pt;height:543.55pt;z-index:-251658240;mso-position-horizontal:center;mso-position-horizontal-relative:margin;mso-position-vertical:center;mso-position-vertical-relative:margin">
          <v:imagedata r:id="rId1" o:title="image3"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884F9F"/>
    <w:multiLevelType w:val="multilevel"/>
    <w:tmpl w:val="8EEC67C2"/>
    <w:lvl w:ilvl="0">
      <w:start w:val="1"/>
      <w:numFmt w:val="decimal"/>
      <w:pStyle w:val="Heading1"/>
      <w:lvlText w:val="%1."/>
      <w:lvlJc w:val="left"/>
      <w:pPr>
        <w:ind w:left="720" w:hanging="360"/>
      </w:pPr>
    </w:lvl>
    <w:lvl w:ilvl="1">
      <w:start w:val="1"/>
      <w:numFmt w:val="lowerLetter"/>
      <w:pStyle w:val="Heading2"/>
      <w:lvlText w:val="%2."/>
      <w:lvlJc w:val="left"/>
      <w:pPr>
        <w:ind w:left="1440" w:hanging="360"/>
      </w:pPr>
    </w:lvl>
    <w:lvl w:ilvl="2">
      <w:start w:val="1"/>
      <w:numFmt w:val="lowerRoman"/>
      <w:pStyle w:val="Heading3"/>
      <w:lvlText w:val="%3."/>
      <w:lvlJc w:val="right"/>
      <w:pPr>
        <w:ind w:left="2160" w:hanging="180"/>
      </w:pPr>
    </w:lvl>
    <w:lvl w:ilvl="3">
      <w:start w:val="1"/>
      <w:numFmt w:val="decimal"/>
      <w:pStyle w:val="Heading4"/>
      <w:lvlText w:val="%4."/>
      <w:lvlJc w:val="left"/>
      <w:pPr>
        <w:ind w:left="2880" w:hanging="360"/>
      </w:pPr>
    </w:lvl>
    <w:lvl w:ilvl="4">
      <w:start w:val="1"/>
      <w:numFmt w:val="lowerLetter"/>
      <w:pStyle w:val="Heading5"/>
      <w:lvlText w:val="%5."/>
      <w:lvlJc w:val="left"/>
      <w:pPr>
        <w:ind w:left="3600" w:hanging="360"/>
      </w:pPr>
    </w:lvl>
    <w:lvl w:ilvl="5">
      <w:start w:val="1"/>
      <w:numFmt w:val="lowerRoman"/>
      <w:pStyle w:val="Heading6"/>
      <w:lvlText w:val="%6."/>
      <w:lvlJc w:val="right"/>
      <w:pPr>
        <w:ind w:left="4320" w:hanging="180"/>
      </w:pPr>
    </w:lvl>
    <w:lvl w:ilvl="6">
      <w:start w:val="1"/>
      <w:numFmt w:val="decimal"/>
      <w:pStyle w:val="Heading7"/>
      <w:lvlText w:val="%7."/>
      <w:lvlJc w:val="left"/>
      <w:pPr>
        <w:ind w:left="5040" w:hanging="360"/>
      </w:pPr>
    </w:lvl>
    <w:lvl w:ilvl="7">
      <w:start w:val="1"/>
      <w:numFmt w:val="lowerLetter"/>
      <w:pStyle w:val="Heading8"/>
      <w:lvlText w:val="%8."/>
      <w:lvlJc w:val="left"/>
      <w:pPr>
        <w:ind w:left="5760" w:hanging="360"/>
      </w:pPr>
    </w:lvl>
    <w:lvl w:ilvl="8">
      <w:start w:val="1"/>
      <w:numFmt w:val="lowerRoman"/>
      <w:pStyle w:val="Heading9"/>
      <w:lvlText w:val="%9."/>
      <w:lvlJc w:val="right"/>
      <w:pPr>
        <w:ind w:left="6480" w:hanging="180"/>
      </w:pPr>
    </w:lvl>
  </w:abstractNum>
  <w:abstractNum w:abstractNumId="1" w15:restartNumberingAfterBreak="0">
    <w:nsid w:val="1E4854CE"/>
    <w:multiLevelType w:val="multilevel"/>
    <w:tmpl w:val="79064CB8"/>
    <w:lvl w:ilvl="0">
      <w:start w:val="1"/>
      <w:numFmt w:val="bullet"/>
      <w:lvlText w:val="❖"/>
      <w:lvlJc w:val="left"/>
      <w:pPr>
        <w:ind w:left="1800" w:hanging="360"/>
      </w:pPr>
      <w:rPr>
        <w:rFonts w:ascii="Noto Sans Symbols" w:eastAsia="Noto Sans Symbols" w:hAnsi="Noto Sans Symbols" w:cs="Noto Sans Symbols"/>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2" w15:restartNumberingAfterBreak="0">
    <w:nsid w:val="22A9595E"/>
    <w:multiLevelType w:val="hybridMultilevel"/>
    <w:tmpl w:val="24567150"/>
    <w:lvl w:ilvl="0" w:tplc="629C8FAC">
      <w:start w:val="3"/>
      <w:numFmt w:val="bullet"/>
      <w:lvlText w:val="-"/>
      <w:lvlJc w:val="left"/>
      <w:pPr>
        <w:ind w:left="720" w:hanging="360"/>
      </w:pPr>
      <w:rPr>
        <w:rFonts w:ascii="Book Antiqua" w:eastAsia="Book Antiqua" w:hAnsi="Book Antiqua" w:cs="Book Antiqu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EF2274D"/>
    <w:multiLevelType w:val="multilevel"/>
    <w:tmpl w:val="D1368C0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38276642"/>
    <w:multiLevelType w:val="multilevel"/>
    <w:tmpl w:val="8C88D90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2704"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 w15:restartNumberingAfterBreak="0">
    <w:nsid w:val="46310587"/>
    <w:multiLevelType w:val="multilevel"/>
    <w:tmpl w:val="7A94F88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46DB10F0"/>
    <w:multiLevelType w:val="multilevel"/>
    <w:tmpl w:val="F4A88E3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4C48317B"/>
    <w:multiLevelType w:val="multilevel"/>
    <w:tmpl w:val="FBF68EF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65BA6B29"/>
    <w:multiLevelType w:val="multilevel"/>
    <w:tmpl w:val="8DFEF40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71A35D52"/>
    <w:multiLevelType w:val="multilevel"/>
    <w:tmpl w:val="D8CA7700"/>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0" w15:restartNumberingAfterBreak="0">
    <w:nsid w:val="7BCE4E7E"/>
    <w:multiLevelType w:val="multilevel"/>
    <w:tmpl w:val="EB70BE8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1896814427">
    <w:abstractNumId w:val="0"/>
  </w:num>
  <w:num w:numId="2" w16cid:durableId="1364478766">
    <w:abstractNumId w:val="9"/>
  </w:num>
  <w:num w:numId="3" w16cid:durableId="1253276448">
    <w:abstractNumId w:val="6"/>
  </w:num>
  <w:num w:numId="4" w16cid:durableId="213396383">
    <w:abstractNumId w:val="10"/>
  </w:num>
  <w:num w:numId="5" w16cid:durableId="1244681619">
    <w:abstractNumId w:val="3"/>
  </w:num>
  <w:num w:numId="6" w16cid:durableId="805005178">
    <w:abstractNumId w:val="5"/>
  </w:num>
  <w:num w:numId="7" w16cid:durableId="762534923">
    <w:abstractNumId w:val="1"/>
  </w:num>
  <w:num w:numId="8" w16cid:durableId="1698846865">
    <w:abstractNumId w:val="7"/>
  </w:num>
  <w:num w:numId="9" w16cid:durableId="1668242180">
    <w:abstractNumId w:val="4"/>
  </w:num>
  <w:num w:numId="10" w16cid:durableId="1864131917">
    <w:abstractNumId w:val="8"/>
  </w:num>
  <w:num w:numId="11" w16cid:durableId="550196020">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hiiram wachira">
    <w15:presenceInfo w15:providerId="Windows Live" w15:userId="d7ea68ff9d987ff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characterSpacingControl w:val="doNotCompress"/>
  <w:hdrShapeDefaults>
    <o:shapedefaults v:ext="edit" spidmax="2052"/>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E7B64"/>
    <w:rsid w:val="00003D81"/>
    <w:rsid w:val="000E5CEC"/>
    <w:rsid w:val="00107D41"/>
    <w:rsid w:val="001962D9"/>
    <w:rsid w:val="00253D4E"/>
    <w:rsid w:val="003058F4"/>
    <w:rsid w:val="0030737A"/>
    <w:rsid w:val="0032043B"/>
    <w:rsid w:val="003B7A85"/>
    <w:rsid w:val="004666B9"/>
    <w:rsid w:val="00570294"/>
    <w:rsid w:val="00574EE2"/>
    <w:rsid w:val="005E117B"/>
    <w:rsid w:val="0065118C"/>
    <w:rsid w:val="00725254"/>
    <w:rsid w:val="0077758F"/>
    <w:rsid w:val="007A5A17"/>
    <w:rsid w:val="007F5015"/>
    <w:rsid w:val="00AE5776"/>
    <w:rsid w:val="00C47CCD"/>
    <w:rsid w:val="00C96544"/>
    <w:rsid w:val="00D633E9"/>
    <w:rsid w:val="00DA6E77"/>
    <w:rsid w:val="00DE4CD6"/>
    <w:rsid w:val="00F541DD"/>
    <w:rsid w:val="00FE7B6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14:docId w14:val="38DBB209"/>
  <w15:docId w15:val="{8D7E1F4C-F216-45BF-8297-901A7C6767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Book Antiqua" w:eastAsia="Book Antiqua" w:hAnsi="Book Antiqua" w:cs="Book Antiqua"/>
        <w:sz w:val="24"/>
        <w:szCs w:val="24"/>
        <w:lang w:val="en-US" w:eastAsia="en-US" w:bidi="ar-SA"/>
      </w:rPr>
    </w:rPrDefault>
    <w:pPrDefault>
      <w:pPr>
        <w:spacing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D1F4F"/>
  </w:style>
  <w:style w:type="paragraph" w:styleId="Heading1">
    <w:name w:val="heading 1"/>
    <w:basedOn w:val="Normal"/>
    <w:next w:val="Normal"/>
    <w:link w:val="Heading1Char"/>
    <w:uiPriority w:val="9"/>
    <w:qFormat/>
    <w:rsid w:val="000C00CD"/>
    <w:pPr>
      <w:keepNext/>
      <w:keepLines/>
      <w:numPr>
        <w:numId w:val="1"/>
      </w:numPr>
      <w:pBdr>
        <w:bottom w:val="single" w:sz="4" w:space="1" w:color="auto"/>
      </w:pBdr>
      <w:shd w:val="clear" w:color="auto" w:fill="000000" w:themeFill="text1"/>
      <w:spacing w:before="360" w:after="120"/>
      <w:outlineLvl w:val="0"/>
    </w:pPr>
    <w:rPr>
      <w:rFonts w:eastAsiaTheme="majorEastAsia" w:cstheme="majorBidi"/>
      <w:b/>
      <w:color w:val="FFFFFF" w:themeColor="background1"/>
      <w:sz w:val="22"/>
      <w:szCs w:val="32"/>
    </w:rPr>
  </w:style>
  <w:style w:type="paragraph" w:styleId="Heading2">
    <w:name w:val="heading 2"/>
    <w:basedOn w:val="Normal"/>
    <w:next w:val="Normal"/>
    <w:link w:val="Heading2Char"/>
    <w:uiPriority w:val="9"/>
    <w:unhideWhenUsed/>
    <w:qFormat/>
    <w:rsid w:val="000C00CD"/>
    <w:pPr>
      <w:keepNext/>
      <w:keepLines/>
      <w:numPr>
        <w:ilvl w:val="1"/>
        <w:numId w:val="1"/>
      </w:numPr>
      <w:pBdr>
        <w:top w:val="single" w:sz="8" w:space="1" w:color="auto"/>
        <w:bottom w:val="single" w:sz="8" w:space="1" w:color="auto"/>
      </w:pBdr>
      <w:shd w:val="clear" w:color="auto" w:fill="FFFFFF" w:themeFill="background1"/>
      <w:spacing w:before="120" w:after="120"/>
      <w:outlineLvl w:val="1"/>
    </w:pPr>
    <w:rPr>
      <w:rFonts w:eastAsiaTheme="majorEastAsia" w:cstheme="majorBidi"/>
      <w:b/>
      <w:sz w:val="22"/>
      <w:szCs w:val="26"/>
    </w:rPr>
  </w:style>
  <w:style w:type="paragraph" w:styleId="Heading3">
    <w:name w:val="heading 3"/>
    <w:basedOn w:val="Normal"/>
    <w:next w:val="Normal"/>
    <w:link w:val="Heading3Char"/>
    <w:uiPriority w:val="9"/>
    <w:unhideWhenUsed/>
    <w:qFormat/>
    <w:rsid w:val="007738B8"/>
    <w:pPr>
      <w:keepNext/>
      <w:keepLines/>
      <w:numPr>
        <w:ilvl w:val="2"/>
        <w:numId w:val="1"/>
      </w:numPr>
      <w:ind w:left="720"/>
      <w:outlineLvl w:val="2"/>
    </w:pPr>
    <w:rPr>
      <w:rFonts w:eastAsiaTheme="majorEastAsia" w:cstheme="majorBidi"/>
      <w:b/>
      <w:color w:val="000000" w:themeColor="text1"/>
      <w:sz w:val="22"/>
    </w:rPr>
  </w:style>
  <w:style w:type="paragraph" w:styleId="Heading4">
    <w:name w:val="heading 4"/>
    <w:basedOn w:val="Normal"/>
    <w:next w:val="Normal"/>
    <w:link w:val="Heading4Char"/>
    <w:uiPriority w:val="9"/>
    <w:unhideWhenUsed/>
    <w:qFormat/>
    <w:rsid w:val="00C66528"/>
    <w:pPr>
      <w:keepNext/>
      <w:keepLines/>
      <w:numPr>
        <w:ilvl w:val="3"/>
        <w:numId w:val="1"/>
      </w:numPr>
      <w:outlineLvl w:val="3"/>
    </w:pPr>
    <w:rPr>
      <w:rFonts w:eastAsiaTheme="majorEastAsia" w:cstheme="majorBidi"/>
      <w:i/>
      <w:iCs/>
      <w:color w:val="000000" w:themeColor="text1"/>
      <w:sz w:val="32"/>
    </w:rPr>
  </w:style>
  <w:style w:type="paragraph" w:styleId="Heading5">
    <w:name w:val="heading 5"/>
    <w:basedOn w:val="Normal"/>
    <w:next w:val="Normal"/>
    <w:link w:val="Heading5Char"/>
    <w:uiPriority w:val="9"/>
    <w:semiHidden/>
    <w:unhideWhenUsed/>
    <w:qFormat/>
    <w:rsid w:val="00C66528"/>
    <w:pPr>
      <w:keepNext/>
      <w:keepLines/>
      <w:numPr>
        <w:ilvl w:val="4"/>
        <w:numId w:val="1"/>
      </w:numPr>
      <w:spacing w:line="192" w:lineRule="auto"/>
      <w:outlineLvl w:val="4"/>
    </w:pPr>
    <w:rPr>
      <w:rFonts w:asciiTheme="majorHAnsi" w:eastAsiaTheme="majorEastAsia" w:hAnsiTheme="majorHAnsi" w:cstheme="majorBidi"/>
      <w:b/>
      <w:color w:val="123869" w:themeColor="accent1"/>
      <w:sz w:val="76"/>
    </w:rPr>
  </w:style>
  <w:style w:type="paragraph" w:styleId="Heading6">
    <w:name w:val="heading 6"/>
    <w:basedOn w:val="Normal"/>
    <w:next w:val="Normal"/>
    <w:link w:val="Heading6Char"/>
    <w:uiPriority w:val="9"/>
    <w:semiHidden/>
    <w:unhideWhenUsed/>
    <w:qFormat/>
    <w:rsid w:val="00422598"/>
    <w:pPr>
      <w:keepNext/>
      <w:keepLines/>
      <w:numPr>
        <w:ilvl w:val="5"/>
        <w:numId w:val="1"/>
      </w:numPr>
      <w:spacing w:before="40"/>
      <w:outlineLvl w:val="5"/>
    </w:pPr>
    <w:rPr>
      <w:rFonts w:asciiTheme="majorHAnsi" w:eastAsiaTheme="majorEastAsia" w:hAnsiTheme="majorHAnsi" w:cstheme="majorBidi"/>
      <w:color w:val="091B34" w:themeColor="accent1" w:themeShade="7F"/>
    </w:rPr>
  </w:style>
  <w:style w:type="paragraph" w:styleId="Heading7">
    <w:name w:val="heading 7"/>
    <w:basedOn w:val="Normal"/>
    <w:next w:val="Normal"/>
    <w:link w:val="Heading7Char"/>
    <w:uiPriority w:val="9"/>
    <w:semiHidden/>
    <w:unhideWhenUsed/>
    <w:qFormat/>
    <w:rsid w:val="00422598"/>
    <w:pPr>
      <w:keepNext/>
      <w:keepLines/>
      <w:numPr>
        <w:ilvl w:val="6"/>
        <w:numId w:val="1"/>
      </w:numPr>
      <w:spacing w:before="40"/>
      <w:outlineLvl w:val="6"/>
    </w:pPr>
    <w:rPr>
      <w:rFonts w:asciiTheme="majorHAnsi" w:eastAsiaTheme="majorEastAsia" w:hAnsiTheme="majorHAnsi" w:cstheme="majorBidi"/>
      <w:i/>
      <w:iCs/>
      <w:color w:val="091B34" w:themeColor="accent1" w:themeShade="7F"/>
    </w:rPr>
  </w:style>
  <w:style w:type="paragraph" w:styleId="Heading8">
    <w:name w:val="heading 8"/>
    <w:basedOn w:val="Normal"/>
    <w:next w:val="Normal"/>
    <w:link w:val="Heading8Char"/>
    <w:uiPriority w:val="9"/>
    <w:semiHidden/>
    <w:unhideWhenUsed/>
    <w:qFormat/>
    <w:rsid w:val="00422598"/>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422598"/>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table" w:styleId="TableGrid">
    <w:name w:val="Table Grid"/>
    <w:basedOn w:val="TableNormal"/>
    <w:uiPriority w:val="59"/>
    <w:rsid w:val="00A8124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rsid w:val="00A81248"/>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C66528"/>
    <w:rPr>
      <w:rFonts w:ascii="Times New Roman" w:hAnsi="Times New Roman" w:cs="Times New Roman"/>
      <w:sz w:val="18"/>
      <w:szCs w:val="18"/>
    </w:rPr>
  </w:style>
  <w:style w:type="character" w:customStyle="1" w:styleId="Heading1Char">
    <w:name w:val="Heading 1 Char"/>
    <w:basedOn w:val="DefaultParagraphFont"/>
    <w:link w:val="Heading1"/>
    <w:rsid w:val="000C00CD"/>
    <w:rPr>
      <w:rFonts w:ascii="Book Antiqua" w:eastAsiaTheme="majorEastAsia" w:hAnsi="Book Antiqua" w:cstheme="majorBidi"/>
      <w:b/>
      <w:color w:val="FFFFFF" w:themeColor="background1"/>
      <w:sz w:val="22"/>
      <w:szCs w:val="32"/>
      <w:shd w:val="clear" w:color="auto" w:fill="000000" w:themeFill="text1"/>
    </w:rPr>
  </w:style>
  <w:style w:type="character" w:customStyle="1" w:styleId="Heading2Char">
    <w:name w:val="Heading 2 Char"/>
    <w:basedOn w:val="DefaultParagraphFont"/>
    <w:link w:val="Heading2"/>
    <w:uiPriority w:val="1"/>
    <w:rsid w:val="000C00CD"/>
    <w:rPr>
      <w:rFonts w:ascii="Book Antiqua" w:eastAsiaTheme="majorEastAsia" w:hAnsi="Book Antiqua" w:cstheme="majorBidi"/>
      <w:b/>
      <w:sz w:val="22"/>
      <w:szCs w:val="26"/>
      <w:shd w:val="clear" w:color="auto" w:fill="FFFFFF" w:themeFill="background1"/>
    </w:rPr>
  </w:style>
  <w:style w:type="paragraph" w:customStyle="1" w:styleId="GraphicAnchor">
    <w:name w:val="Graphic Anchor"/>
    <w:basedOn w:val="Normal"/>
    <w:uiPriority w:val="7"/>
    <w:qFormat/>
    <w:rsid w:val="00A81248"/>
    <w:rPr>
      <w:sz w:val="10"/>
    </w:rPr>
  </w:style>
  <w:style w:type="character" w:customStyle="1" w:styleId="Heading3Char">
    <w:name w:val="Heading 3 Char"/>
    <w:basedOn w:val="DefaultParagraphFont"/>
    <w:link w:val="Heading3"/>
    <w:uiPriority w:val="2"/>
    <w:rsid w:val="007738B8"/>
    <w:rPr>
      <w:rFonts w:ascii="Book Antiqua" w:eastAsiaTheme="majorEastAsia" w:hAnsi="Book Antiqua" w:cstheme="majorBidi"/>
      <w:b/>
      <w:color w:val="000000" w:themeColor="text1"/>
      <w:sz w:val="22"/>
    </w:rPr>
  </w:style>
  <w:style w:type="character" w:customStyle="1" w:styleId="Heading4Char">
    <w:name w:val="Heading 4 Char"/>
    <w:basedOn w:val="DefaultParagraphFont"/>
    <w:link w:val="Heading4"/>
    <w:uiPriority w:val="3"/>
    <w:rsid w:val="00C66528"/>
    <w:rPr>
      <w:rFonts w:ascii="Book Antiqua" w:eastAsiaTheme="majorEastAsia" w:hAnsi="Book Antiqua" w:cstheme="majorBidi"/>
      <w:i/>
      <w:iCs/>
      <w:color w:val="000000" w:themeColor="text1"/>
      <w:sz w:val="32"/>
    </w:rPr>
  </w:style>
  <w:style w:type="paragraph" w:customStyle="1" w:styleId="Text">
    <w:name w:val="Text"/>
    <w:basedOn w:val="Normal"/>
    <w:uiPriority w:val="5"/>
    <w:qFormat/>
    <w:rsid w:val="00C66528"/>
    <w:rPr>
      <w:i/>
      <w:color w:val="000000" w:themeColor="text1"/>
      <w:sz w:val="28"/>
    </w:rPr>
  </w:style>
  <w:style w:type="paragraph" w:styleId="Header">
    <w:name w:val="header"/>
    <w:basedOn w:val="Normal"/>
    <w:link w:val="HeaderChar"/>
    <w:uiPriority w:val="99"/>
    <w:rsid w:val="00C66528"/>
    <w:pPr>
      <w:tabs>
        <w:tab w:val="center" w:pos="4680"/>
        <w:tab w:val="right" w:pos="9360"/>
      </w:tabs>
    </w:pPr>
  </w:style>
  <w:style w:type="character" w:customStyle="1" w:styleId="HeaderChar">
    <w:name w:val="Header Char"/>
    <w:basedOn w:val="DefaultParagraphFont"/>
    <w:link w:val="Header"/>
    <w:uiPriority w:val="99"/>
    <w:rsid w:val="00C66528"/>
  </w:style>
  <w:style w:type="paragraph" w:styleId="Footer">
    <w:name w:val="footer"/>
    <w:basedOn w:val="Normal"/>
    <w:link w:val="FooterChar"/>
    <w:uiPriority w:val="99"/>
    <w:rsid w:val="00FC49AE"/>
    <w:pPr>
      <w:tabs>
        <w:tab w:val="center" w:pos="4680"/>
        <w:tab w:val="right" w:pos="9360"/>
      </w:tabs>
    </w:pPr>
    <w:rPr>
      <w:rFonts w:asciiTheme="majorHAnsi" w:hAnsiTheme="majorHAnsi"/>
      <w:b/>
      <w:color w:val="A6A6A6" w:themeColor="background1" w:themeShade="A6"/>
      <w:sz w:val="20"/>
    </w:rPr>
  </w:style>
  <w:style w:type="character" w:customStyle="1" w:styleId="FooterChar">
    <w:name w:val="Footer Char"/>
    <w:basedOn w:val="DefaultParagraphFont"/>
    <w:link w:val="Footer"/>
    <w:uiPriority w:val="99"/>
    <w:rsid w:val="00FC49AE"/>
    <w:rPr>
      <w:rFonts w:asciiTheme="majorHAnsi" w:hAnsiTheme="majorHAnsi"/>
      <w:b/>
      <w:color w:val="A6A6A6" w:themeColor="background1" w:themeShade="A6"/>
      <w:sz w:val="20"/>
    </w:rPr>
  </w:style>
  <w:style w:type="character" w:styleId="PageNumber">
    <w:name w:val="page number"/>
    <w:basedOn w:val="DefaultParagraphFont"/>
    <w:uiPriority w:val="99"/>
    <w:semiHidden/>
    <w:rsid w:val="001205A1"/>
  </w:style>
  <w:style w:type="character" w:customStyle="1" w:styleId="Heading5Char">
    <w:name w:val="Heading 5 Char"/>
    <w:basedOn w:val="DefaultParagraphFont"/>
    <w:link w:val="Heading5"/>
    <w:uiPriority w:val="4"/>
    <w:rsid w:val="00C66528"/>
    <w:rPr>
      <w:rFonts w:asciiTheme="majorHAnsi" w:eastAsiaTheme="majorEastAsia" w:hAnsiTheme="majorHAnsi" w:cstheme="majorBidi"/>
      <w:b/>
      <w:color w:val="123869" w:themeColor="accent1"/>
      <w:sz w:val="76"/>
    </w:rPr>
  </w:style>
  <w:style w:type="character" w:styleId="PlaceholderText">
    <w:name w:val="Placeholder Text"/>
    <w:basedOn w:val="DefaultParagraphFont"/>
    <w:uiPriority w:val="99"/>
    <w:semiHidden/>
    <w:rsid w:val="00C66528"/>
    <w:rPr>
      <w:color w:val="808080"/>
    </w:rPr>
  </w:style>
  <w:style w:type="character" w:styleId="Emphasis">
    <w:name w:val="Emphasis"/>
    <w:basedOn w:val="DefaultParagraphFont"/>
    <w:uiPriority w:val="20"/>
    <w:qFormat/>
    <w:rsid w:val="00FC49AE"/>
    <w:rPr>
      <w:i w:val="0"/>
      <w:iCs/>
      <w:color w:val="00C1C7" w:themeColor="accent2"/>
    </w:rPr>
  </w:style>
  <w:style w:type="paragraph" w:styleId="Quote">
    <w:name w:val="Quote"/>
    <w:basedOn w:val="Normal"/>
    <w:next w:val="Normal"/>
    <w:link w:val="QuoteChar"/>
    <w:uiPriority w:val="29"/>
    <w:qFormat/>
    <w:rsid w:val="00FC49AE"/>
    <w:pPr>
      <w:spacing w:line="192" w:lineRule="auto"/>
      <w:jc w:val="center"/>
    </w:pPr>
    <w:rPr>
      <w:rFonts w:asciiTheme="majorHAnsi" w:hAnsiTheme="majorHAnsi"/>
      <w:iCs/>
      <w:color w:val="123869" w:themeColor="accent1"/>
      <w:sz w:val="76"/>
    </w:rPr>
  </w:style>
  <w:style w:type="character" w:customStyle="1" w:styleId="QuoteChar">
    <w:name w:val="Quote Char"/>
    <w:basedOn w:val="DefaultParagraphFont"/>
    <w:link w:val="Quote"/>
    <w:uiPriority w:val="29"/>
    <w:rsid w:val="00FC49AE"/>
    <w:rPr>
      <w:rFonts w:asciiTheme="majorHAnsi" w:hAnsiTheme="majorHAnsi"/>
      <w:iCs/>
      <w:color w:val="123869" w:themeColor="accent1"/>
      <w:sz w:val="76"/>
    </w:rPr>
  </w:style>
  <w:style w:type="paragraph" w:styleId="TOCHeading">
    <w:name w:val="TOC Heading"/>
    <w:basedOn w:val="Heading1"/>
    <w:next w:val="Normal"/>
    <w:uiPriority w:val="39"/>
    <w:unhideWhenUsed/>
    <w:qFormat/>
    <w:rsid w:val="00601434"/>
    <w:pPr>
      <w:spacing w:line="259" w:lineRule="auto"/>
      <w:outlineLvl w:val="9"/>
    </w:pPr>
    <w:rPr>
      <w:b w:val="0"/>
      <w:color w:val="0D294E" w:themeColor="accent1" w:themeShade="BF"/>
      <w:sz w:val="32"/>
    </w:rPr>
  </w:style>
  <w:style w:type="paragraph" w:styleId="TOC1">
    <w:name w:val="toc 1"/>
    <w:basedOn w:val="Normal"/>
    <w:next w:val="Normal"/>
    <w:autoRedefine/>
    <w:uiPriority w:val="39"/>
    <w:rsid w:val="00601434"/>
    <w:pPr>
      <w:spacing w:after="100"/>
    </w:pPr>
  </w:style>
  <w:style w:type="paragraph" w:styleId="TOC2">
    <w:name w:val="toc 2"/>
    <w:basedOn w:val="Normal"/>
    <w:next w:val="Normal"/>
    <w:autoRedefine/>
    <w:uiPriority w:val="39"/>
    <w:rsid w:val="00601434"/>
    <w:pPr>
      <w:spacing w:after="100"/>
      <w:ind w:left="240"/>
    </w:pPr>
  </w:style>
  <w:style w:type="character" w:styleId="Hyperlink">
    <w:name w:val="Hyperlink"/>
    <w:basedOn w:val="DefaultParagraphFont"/>
    <w:uiPriority w:val="99"/>
    <w:unhideWhenUsed/>
    <w:rsid w:val="00601434"/>
    <w:rPr>
      <w:color w:val="0000FF" w:themeColor="hyperlink"/>
      <w:u w:val="single"/>
    </w:rPr>
  </w:style>
  <w:style w:type="paragraph" w:styleId="ListParagraph">
    <w:name w:val="List Paragraph"/>
    <w:basedOn w:val="Normal"/>
    <w:link w:val="ListParagraphChar"/>
    <w:uiPriority w:val="34"/>
    <w:qFormat/>
    <w:rsid w:val="0021768A"/>
    <w:pPr>
      <w:spacing w:before="100" w:after="200"/>
      <w:ind w:left="720"/>
      <w:contextualSpacing/>
    </w:pPr>
    <w:rPr>
      <w:rFonts w:eastAsiaTheme="minorEastAsia"/>
      <w:sz w:val="20"/>
      <w:szCs w:val="20"/>
    </w:rPr>
  </w:style>
  <w:style w:type="character" w:customStyle="1" w:styleId="ListParagraphChar">
    <w:name w:val="List Paragraph Char"/>
    <w:link w:val="ListParagraph"/>
    <w:uiPriority w:val="34"/>
    <w:locked/>
    <w:rsid w:val="0021768A"/>
    <w:rPr>
      <w:rFonts w:ascii="Book Antiqua" w:eastAsiaTheme="minorEastAsia" w:hAnsi="Book Antiqua"/>
      <w:sz w:val="20"/>
      <w:szCs w:val="20"/>
    </w:rPr>
  </w:style>
  <w:style w:type="character" w:customStyle="1" w:styleId="UnresolvedMention1">
    <w:name w:val="Unresolved Mention1"/>
    <w:basedOn w:val="DefaultParagraphFont"/>
    <w:uiPriority w:val="99"/>
    <w:semiHidden/>
    <w:unhideWhenUsed/>
    <w:rsid w:val="00DF311C"/>
    <w:rPr>
      <w:color w:val="605E5C"/>
      <w:shd w:val="clear" w:color="auto" w:fill="E1DFDD"/>
    </w:rPr>
  </w:style>
  <w:style w:type="character" w:customStyle="1" w:styleId="Heading6Char">
    <w:name w:val="Heading 6 Char"/>
    <w:basedOn w:val="DefaultParagraphFont"/>
    <w:link w:val="Heading6"/>
    <w:uiPriority w:val="9"/>
    <w:semiHidden/>
    <w:rsid w:val="00422598"/>
    <w:rPr>
      <w:rFonts w:asciiTheme="majorHAnsi" w:eastAsiaTheme="majorEastAsia" w:hAnsiTheme="majorHAnsi" w:cstheme="majorBidi"/>
      <w:color w:val="091B34" w:themeColor="accent1" w:themeShade="7F"/>
    </w:rPr>
  </w:style>
  <w:style w:type="character" w:customStyle="1" w:styleId="Heading7Char">
    <w:name w:val="Heading 7 Char"/>
    <w:basedOn w:val="DefaultParagraphFont"/>
    <w:link w:val="Heading7"/>
    <w:uiPriority w:val="9"/>
    <w:semiHidden/>
    <w:rsid w:val="00422598"/>
    <w:rPr>
      <w:rFonts w:asciiTheme="majorHAnsi" w:eastAsiaTheme="majorEastAsia" w:hAnsiTheme="majorHAnsi" w:cstheme="majorBidi"/>
      <w:i/>
      <w:iCs/>
      <w:color w:val="091B34" w:themeColor="accent1" w:themeShade="7F"/>
    </w:rPr>
  </w:style>
  <w:style w:type="character" w:customStyle="1" w:styleId="Heading8Char">
    <w:name w:val="Heading 8 Char"/>
    <w:basedOn w:val="DefaultParagraphFont"/>
    <w:link w:val="Heading8"/>
    <w:uiPriority w:val="9"/>
    <w:semiHidden/>
    <w:rsid w:val="00422598"/>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422598"/>
    <w:rPr>
      <w:rFonts w:asciiTheme="majorHAnsi" w:eastAsiaTheme="majorEastAsia" w:hAnsiTheme="majorHAnsi" w:cstheme="majorBidi"/>
      <w:i/>
      <w:iCs/>
      <w:color w:val="272727" w:themeColor="text1" w:themeTint="D8"/>
      <w:sz w:val="21"/>
      <w:szCs w:val="21"/>
    </w:rPr>
  </w:style>
  <w:style w:type="character" w:customStyle="1" w:styleId="UnresolvedMention2">
    <w:name w:val="Unresolved Mention2"/>
    <w:basedOn w:val="DefaultParagraphFont"/>
    <w:uiPriority w:val="99"/>
    <w:semiHidden/>
    <w:unhideWhenUsed/>
    <w:rsid w:val="00170CD8"/>
    <w:rPr>
      <w:color w:val="605E5C"/>
      <w:shd w:val="clear" w:color="auto" w:fill="E1DFDD"/>
    </w:rPr>
  </w:style>
  <w:style w:type="character" w:styleId="CommentReference">
    <w:name w:val="annotation reference"/>
    <w:basedOn w:val="DefaultParagraphFont"/>
    <w:uiPriority w:val="99"/>
    <w:semiHidden/>
    <w:unhideWhenUsed/>
    <w:rsid w:val="00363B5E"/>
    <w:rPr>
      <w:sz w:val="16"/>
      <w:szCs w:val="16"/>
    </w:rPr>
  </w:style>
  <w:style w:type="paragraph" w:styleId="CommentText">
    <w:name w:val="annotation text"/>
    <w:basedOn w:val="Normal"/>
    <w:link w:val="CommentTextChar"/>
    <w:uiPriority w:val="99"/>
    <w:unhideWhenUsed/>
    <w:rsid w:val="00363B5E"/>
    <w:pPr>
      <w:spacing w:line="240" w:lineRule="auto"/>
    </w:pPr>
    <w:rPr>
      <w:sz w:val="20"/>
      <w:szCs w:val="20"/>
    </w:rPr>
  </w:style>
  <w:style w:type="character" w:customStyle="1" w:styleId="CommentTextChar">
    <w:name w:val="Comment Text Char"/>
    <w:basedOn w:val="DefaultParagraphFont"/>
    <w:link w:val="CommentText"/>
    <w:uiPriority w:val="99"/>
    <w:rsid w:val="00363B5E"/>
    <w:rPr>
      <w:rFonts w:ascii="Book Antiqua" w:hAnsi="Book Antiqua"/>
      <w:sz w:val="20"/>
      <w:szCs w:val="20"/>
    </w:rPr>
  </w:style>
  <w:style w:type="paragraph" w:styleId="CommentSubject">
    <w:name w:val="annotation subject"/>
    <w:basedOn w:val="CommentText"/>
    <w:next w:val="CommentText"/>
    <w:link w:val="CommentSubjectChar"/>
    <w:uiPriority w:val="99"/>
    <w:semiHidden/>
    <w:unhideWhenUsed/>
    <w:rsid w:val="00363B5E"/>
    <w:rPr>
      <w:b/>
      <w:bCs/>
    </w:rPr>
  </w:style>
  <w:style w:type="character" w:customStyle="1" w:styleId="CommentSubjectChar">
    <w:name w:val="Comment Subject Char"/>
    <w:basedOn w:val="CommentTextChar"/>
    <w:link w:val="CommentSubject"/>
    <w:uiPriority w:val="99"/>
    <w:semiHidden/>
    <w:rsid w:val="00363B5E"/>
    <w:rPr>
      <w:rFonts w:ascii="Book Antiqua" w:hAnsi="Book Antiqua"/>
      <w:b/>
      <w:bCs/>
      <w:sz w:val="20"/>
      <w:szCs w:val="20"/>
    </w:rPr>
  </w:style>
  <w:style w:type="paragraph" w:styleId="Revision">
    <w:name w:val="Revision"/>
    <w:hidden/>
    <w:uiPriority w:val="99"/>
    <w:semiHidden/>
    <w:rsid w:val="006009D4"/>
  </w:style>
  <w:style w:type="character" w:customStyle="1" w:styleId="Title1">
    <w:name w:val="Title1"/>
    <w:basedOn w:val="DefaultParagraphFont"/>
    <w:rsid w:val="006009D4"/>
  </w:style>
  <w:style w:type="paragraph" w:styleId="TOC3">
    <w:name w:val="toc 3"/>
    <w:basedOn w:val="Normal"/>
    <w:next w:val="Normal"/>
    <w:autoRedefine/>
    <w:uiPriority w:val="39"/>
    <w:unhideWhenUsed/>
    <w:rsid w:val="005872F6"/>
    <w:pPr>
      <w:spacing w:after="100"/>
      <w:ind w:left="480"/>
    </w:pPr>
  </w:style>
  <w:style w:type="character" w:customStyle="1" w:styleId="UnresolvedMention21">
    <w:name w:val="Unresolved Mention21"/>
    <w:basedOn w:val="DefaultParagraphFont"/>
    <w:uiPriority w:val="99"/>
    <w:semiHidden/>
    <w:unhideWhenUsed/>
    <w:rsid w:val="004420E6"/>
    <w:rPr>
      <w:color w:val="605E5C"/>
      <w:shd w:val="clear" w:color="auto" w:fill="E1DFDD"/>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16" Type="http://schemas.openxmlformats.org/officeDocument/2006/relationships/image" Target="media/image5.png"/><Relationship Id="rId11" Type="http://schemas.openxmlformats.org/officeDocument/2006/relationships/comments" Target="comments.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footer" Target="footer1.xml"/><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0.png"/><Relationship Id="rId19" Type="http://schemas.openxmlformats.org/officeDocument/2006/relationships/image" Target="media/image8.png"/><Relationship Id="rId14" Type="http://schemas.microsoft.com/office/2018/08/relationships/commentsExtensible" Target="commentsExtensible.xm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header" Target="header1.xml"/><Relationship Id="rId3" Type="http://schemas.openxmlformats.org/officeDocument/2006/relationships/styles" Target="styles.xml"/><Relationship Id="rId12" Type="http://schemas.microsoft.com/office/2011/relationships/commentsExtended" Target="commentsExtended.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3.jp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header" Target="header2.xml"/><Relationship Id="rId78" Type="http://schemas.microsoft.com/office/2011/relationships/people" Target="people.xml"/><Relationship Id="rId4" Type="http://schemas.openxmlformats.org/officeDocument/2006/relationships/settings" Target="settings.xml"/><Relationship Id="rId9" Type="http://schemas.openxmlformats.org/officeDocument/2006/relationships/image" Target="media/image2.png"/><Relationship Id="rId13" Type="http://schemas.microsoft.com/office/2016/09/relationships/commentsIds" Target="commentsIds.xml"/><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header" Target="header3.xml"/><Relationship Id="rId7" Type="http://schemas.openxmlformats.org/officeDocument/2006/relationships/endnotes" Target="endnotes.xml"/><Relationship Id="rId71" Type="http://schemas.openxmlformats.org/officeDocument/2006/relationships/image" Target="media/image60.png"/><Relationship Id="rId2" Type="http://schemas.openxmlformats.org/officeDocument/2006/relationships/numbering" Target="numbering.xml"/><Relationship Id="rId29" Type="http://schemas.openxmlformats.org/officeDocument/2006/relationships/image" Target="media/image18.png"/></Relationships>
</file>

<file path=word/_rels/header1.xml.rels><?xml version="1.0" encoding="UTF-8" standalone="yes"?>
<Relationships xmlns="http://schemas.openxmlformats.org/package/2006/relationships"><Relationship Id="rId1" Type="http://schemas.openxmlformats.org/officeDocument/2006/relationships/image" Target="media/image61.jpeg"/></Relationships>
</file>

<file path=word/_rels/header2.xml.rels><?xml version="1.0" encoding="UTF-8" standalone="yes"?>
<Relationships xmlns="http://schemas.openxmlformats.org/package/2006/relationships"><Relationship Id="rId1" Type="http://schemas.openxmlformats.org/officeDocument/2006/relationships/image" Target="media/image61.jpeg"/></Relationships>
</file>

<file path=word/_rels/header3.xml.rels><?xml version="1.0" encoding="UTF-8" standalone="yes"?>
<Relationships xmlns="http://schemas.openxmlformats.org/package/2006/relationships"><Relationship Id="rId1" Type="http://schemas.openxmlformats.org/officeDocument/2006/relationships/image" Target="media/image61.jpeg"/></Relationships>
</file>

<file path=word/theme/theme1.xml><?xml version="1.0" encoding="utf-8"?>
<a:theme xmlns:a="http://schemas.openxmlformats.org/drawingml/2006/main" name="CSR">
  <a:themeElements>
    <a:clrScheme name="CSR 1">
      <a:dk1>
        <a:srgbClr val="000000"/>
      </a:dk1>
      <a:lt1>
        <a:srgbClr val="FFFFFF"/>
      </a:lt1>
      <a:dk2>
        <a:srgbClr val="5E5E5E"/>
      </a:dk2>
      <a:lt2>
        <a:srgbClr val="D6D5D5"/>
      </a:lt2>
      <a:accent1>
        <a:srgbClr val="123869"/>
      </a:accent1>
      <a:accent2>
        <a:srgbClr val="00C1C7"/>
      </a:accent2>
      <a:accent3>
        <a:srgbClr val="EDF0F4"/>
      </a:accent3>
      <a:accent4>
        <a:srgbClr val="ECFBFB"/>
      </a:accent4>
      <a:accent5>
        <a:srgbClr val="DBE8ED"/>
      </a:accent5>
      <a:accent6>
        <a:srgbClr val="F2F2F2"/>
      </a:accent6>
      <a:hlink>
        <a:srgbClr val="0000FF"/>
      </a:hlink>
      <a:folHlink>
        <a:srgbClr val="FF00FF"/>
      </a:folHlink>
    </a:clrScheme>
    <a:fontScheme name="ArialBlack Georgia">
      <a:majorFont>
        <a:latin typeface="Arial Black"/>
        <a:ea typeface=""/>
        <a:cs typeface=""/>
      </a:majorFont>
      <a:minorFont>
        <a:latin typeface="Georgia"/>
        <a:ea typeface=""/>
        <a:cs typeface=""/>
      </a:minorFont>
    </a:fontScheme>
    <a:fmtScheme name="Whit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w="25400" cap="flat">
          <a:solidFill>
            <a:srgbClr val="000000"/>
          </a:solidFill>
          <a:prstDash val="solid"/>
          <a:miter lim="400000"/>
        </a:ln>
        <a:effectLst/>
        <a:sp3d/>
      </a:spPr>
      <a:bodyPr rot="0" spcFirstLastPara="1" vertOverflow="overflow" horzOverflow="overflow" vert="horz" wrap="square" lIns="38100" tIns="38100" rIns="38100" bIns="381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000" b="0" i="0" u="none" strike="noStrike" cap="none" spc="0" normalizeH="0" baseline="0">
            <a:ln>
              <a:noFill/>
            </a:ln>
            <a:solidFill>
              <a:srgbClr val="FFFFFF"/>
            </a:solidFill>
            <a:effectLst>
              <a:outerShdw blurRad="38100" dist="12700" dir="5400000" rotWithShape="0">
                <a:srgbClr val="000000">
                  <a:alpha val="50000"/>
                </a:srgbClr>
              </a:outerShdw>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381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200" b="0" i="0" u="none" strike="noStrike" cap="none" spc="0" normalizeH="0" baseline="0">
            <a:ln>
              <a:noFill/>
            </a:ln>
            <a:solidFill>
              <a:srgbClr val="000000"/>
            </a:solidFill>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extLst>
    <a:ext uri="{05A4C25C-085E-4340-85A3-A5531E510DB2}">
      <thm15:themeFamily xmlns:thm15="http://schemas.microsoft.com/office/thememl/2012/main" name="CSR" id="{37F35FE8-81C2-834E-B0F5-A2BA747F975B}" vid="{780CE211-85CD-264E-8CB1-DEA4BD2090A5}"/>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p0bxvuyl7sAUbefqQJrHBhW9Rew==">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</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36</Pages>
  <Words>2349</Words>
  <Characters>13391</Characters>
  <Application>Microsoft Office Word</Application>
  <DocSecurity>0</DocSecurity>
  <Lines>111</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15709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Hiram Maina</dc:creator>
  <cp:lastModifiedBy>hiiram wachira</cp:lastModifiedBy>
  <cp:revision>2</cp:revision>
  <dcterms:created xsi:type="dcterms:W3CDTF">2024-02-07T11:30:00Z</dcterms:created>
  <dcterms:modified xsi:type="dcterms:W3CDTF">2024-02-07T11:30:00Z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